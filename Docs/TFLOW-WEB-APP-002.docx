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C699A1" w14:textId="77777777" w:rsidR="001972E8" w:rsidRDefault="001972E8" w:rsidP="004F0416">
      <w:pPr>
        <w:ind w:left="142"/>
        <w:rPr>
          <w:rFonts w:eastAsia="Times New Roman"/>
          <w:lang w:val="lv-LV"/>
        </w:rPr>
      </w:pPr>
    </w:p>
    <w:p w14:paraId="4977A33E" w14:textId="77777777" w:rsidR="001972E8" w:rsidRDefault="001972E8" w:rsidP="004F0416">
      <w:pPr>
        <w:ind w:left="142"/>
        <w:rPr>
          <w:rFonts w:eastAsia="Times New Roman"/>
          <w:lang w:val="lv-LV"/>
        </w:rPr>
      </w:pPr>
    </w:p>
    <w:p w14:paraId="0DBE5453" w14:textId="77777777" w:rsidR="001972E8" w:rsidRDefault="001972E8" w:rsidP="004F0416">
      <w:pPr>
        <w:ind w:left="142"/>
        <w:rPr>
          <w:rFonts w:eastAsia="Times New Roman"/>
          <w:lang w:val="lv-LV"/>
        </w:rPr>
      </w:pPr>
    </w:p>
    <w:p w14:paraId="59B59C9D" w14:textId="77777777" w:rsidR="001972E8" w:rsidRDefault="001972E8" w:rsidP="004F0416">
      <w:pPr>
        <w:ind w:left="142"/>
        <w:rPr>
          <w:rFonts w:eastAsia="Times New Roman"/>
          <w:lang w:val="lv-LV"/>
        </w:rPr>
      </w:pPr>
    </w:p>
    <w:p w14:paraId="2746102C" w14:textId="77777777" w:rsidR="001972E8" w:rsidRDefault="001972E8" w:rsidP="004F0416">
      <w:pPr>
        <w:ind w:left="142"/>
        <w:rPr>
          <w:rFonts w:eastAsia="Times New Roman"/>
          <w:lang w:val="lv-LV"/>
        </w:rPr>
      </w:pPr>
    </w:p>
    <w:p w14:paraId="45E7395B" w14:textId="60716D97" w:rsidR="001972E8" w:rsidRDefault="00DB07C0" w:rsidP="00DB07C0">
      <w:pPr>
        <w:ind w:left="142"/>
        <w:jc w:val="center"/>
        <w:rPr>
          <w:rFonts w:eastAsia="Times New Roman"/>
          <w:lang w:val="lv-LV"/>
        </w:rPr>
      </w:pPr>
      <w:ins w:id="0" w:author="SolitBase" w:date="2025-05-25T12:51:00Z">
        <w:r>
          <w:rPr>
            <w:rFonts w:eastAsia="Times New Roman"/>
            <w:noProof/>
            <w:lang w:eastAsia="en-US"/>
          </w:rPr>
          <w:drawing>
            <wp:inline distT="0" distB="0" distL="0" distR="0" wp14:anchorId="7A861E1B" wp14:editId="063DF35D">
              <wp:extent cx="1842448" cy="172326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DL Main color logo above P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827" cy="1725486"/>
                      </a:xfrm>
                      <a:prstGeom prst="rect">
                        <a:avLst/>
                      </a:prstGeom>
                    </pic:spPr>
                  </pic:pic>
                </a:graphicData>
              </a:graphic>
            </wp:inline>
          </w:drawing>
        </w:r>
      </w:ins>
    </w:p>
    <w:p w14:paraId="5F5DAD24" w14:textId="77777777" w:rsidR="00DB07C0" w:rsidRDefault="00DB07C0" w:rsidP="00DB07C0">
      <w:pPr>
        <w:ind w:left="142"/>
        <w:jc w:val="center"/>
        <w:rPr>
          <w:rFonts w:eastAsia="Times New Roman"/>
          <w:lang w:val="lv-LV"/>
        </w:rPr>
      </w:pPr>
    </w:p>
    <w:p w14:paraId="51FCB3F9" w14:textId="77777777" w:rsidR="00A815A7" w:rsidRDefault="00A815A7" w:rsidP="00DB07C0">
      <w:pPr>
        <w:ind w:left="142"/>
        <w:jc w:val="center"/>
        <w:rPr>
          <w:rFonts w:eastAsia="Times New Roman"/>
          <w:lang w:val="lv-LV"/>
        </w:rPr>
      </w:pPr>
      <w:bookmarkStart w:id="1" w:name="_GoBack"/>
      <w:bookmarkEnd w:id="1"/>
    </w:p>
    <w:p w14:paraId="66914BE5" w14:textId="77777777" w:rsidR="00A815A7" w:rsidRDefault="00A815A7" w:rsidP="00DB07C0">
      <w:pPr>
        <w:ind w:left="142"/>
        <w:jc w:val="center"/>
        <w:rPr>
          <w:rFonts w:eastAsia="Times New Roman"/>
          <w:lang w:val="lv-LV"/>
        </w:rPr>
      </w:pPr>
    </w:p>
    <w:p w14:paraId="6F19745E" w14:textId="77777777" w:rsidR="00A815A7" w:rsidRDefault="00A815A7" w:rsidP="00DB07C0">
      <w:pPr>
        <w:ind w:left="142"/>
        <w:jc w:val="center"/>
        <w:rPr>
          <w:rFonts w:eastAsia="Times New Roman"/>
          <w:lang w:val="lv-LV"/>
        </w:rPr>
      </w:pPr>
    </w:p>
    <w:p w14:paraId="1EC44DDD" w14:textId="77777777" w:rsidR="00DB07C0" w:rsidRDefault="00DB07C0" w:rsidP="00DB07C0">
      <w:pPr>
        <w:ind w:left="142"/>
        <w:jc w:val="center"/>
        <w:rPr>
          <w:rFonts w:eastAsia="Times New Roman"/>
          <w:lang w:val="lv-LV"/>
        </w:rPr>
      </w:pPr>
    </w:p>
    <w:p w14:paraId="6BEBEB47" w14:textId="7860A35D" w:rsidR="00DB07C0" w:rsidRPr="00DB07C0" w:rsidRDefault="00DB07C0" w:rsidP="00DB07C0">
      <w:pPr>
        <w:spacing w:line="360" w:lineRule="auto"/>
        <w:jc w:val="center"/>
        <w:rPr>
          <w:rFonts w:ascii="Segoe UI" w:eastAsia="Times New Roman" w:hAnsi="Segoe UI" w:cs="Segoe UI"/>
          <w:b/>
          <w:sz w:val="48"/>
          <w:szCs w:val="48"/>
          <w:lang w:val="lv-LV"/>
        </w:rPr>
      </w:pPr>
      <w:r w:rsidRPr="00DB07C0">
        <w:rPr>
          <w:rFonts w:ascii="Segoe UI" w:eastAsia="Times New Roman" w:hAnsi="Segoe UI" w:cs="Segoe UI"/>
          <w:b/>
          <w:sz w:val="48"/>
          <w:szCs w:val="48"/>
          <w:lang w:val="lv-LV"/>
        </w:rPr>
        <w:t>TFlow Web App</w:t>
      </w:r>
    </w:p>
    <w:p w14:paraId="52903BF0" w14:textId="77777777" w:rsidR="001972E8" w:rsidRDefault="001972E8" w:rsidP="004F0416">
      <w:pPr>
        <w:ind w:left="142"/>
        <w:rPr>
          <w:rFonts w:eastAsia="Times New Roman"/>
          <w:lang w:val="lv-LV"/>
        </w:rPr>
      </w:pPr>
    </w:p>
    <w:p w14:paraId="025844E7" w14:textId="77777777" w:rsidR="001972E8" w:rsidRDefault="001972E8" w:rsidP="004F0416">
      <w:pPr>
        <w:ind w:left="142"/>
        <w:rPr>
          <w:rFonts w:eastAsia="Times New Roman"/>
          <w:lang w:val="lv-LV"/>
        </w:rPr>
      </w:pPr>
    </w:p>
    <w:p w14:paraId="0F57F5D0" w14:textId="77777777" w:rsidR="001972E8" w:rsidRDefault="001972E8" w:rsidP="004F0416">
      <w:pPr>
        <w:ind w:left="142"/>
        <w:rPr>
          <w:rFonts w:eastAsia="Times New Roman"/>
          <w:lang w:val="lv-LV"/>
        </w:rPr>
      </w:pPr>
    </w:p>
    <w:p w14:paraId="3C7DE044" w14:textId="77777777" w:rsidR="001972E8" w:rsidRDefault="001972E8" w:rsidP="004F0416">
      <w:pPr>
        <w:ind w:left="142"/>
        <w:rPr>
          <w:rFonts w:eastAsia="Times New Roman"/>
          <w:lang w:val="lv-LV"/>
        </w:rPr>
      </w:pPr>
    </w:p>
    <w:p w14:paraId="441167EB" w14:textId="77777777" w:rsidR="001972E8" w:rsidRDefault="001972E8" w:rsidP="004F0416">
      <w:pPr>
        <w:ind w:left="142"/>
        <w:rPr>
          <w:rFonts w:eastAsia="Times New Roman"/>
          <w:lang w:val="lv-LV"/>
        </w:rPr>
      </w:pPr>
    </w:p>
    <w:p w14:paraId="6ACC8CB1" w14:textId="77777777" w:rsidR="001972E8" w:rsidRDefault="001972E8" w:rsidP="004F0416">
      <w:pPr>
        <w:ind w:left="142"/>
        <w:rPr>
          <w:rFonts w:eastAsia="Times New Roman"/>
          <w:lang w:val="lv-LV"/>
        </w:rPr>
      </w:pPr>
    </w:p>
    <w:p w14:paraId="443E58D6" w14:textId="77777777" w:rsidR="001972E8" w:rsidRDefault="001972E8" w:rsidP="004F0416">
      <w:pPr>
        <w:ind w:left="142"/>
        <w:rPr>
          <w:rFonts w:eastAsia="Times New Roman"/>
          <w:lang w:val="lv-LV"/>
        </w:rPr>
      </w:pPr>
    </w:p>
    <w:p w14:paraId="26E2F15F" w14:textId="77777777" w:rsidR="001972E8" w:rsidRDefault="001972E8" w:rsidP="004F0416">
      <w:pPr>
        <w:ind w:left="142"/>
        <w:rPr>
          <w:rFonts w:eastAsia="Times New Roman"/>
          <w:lang w:val="lv-LV"/>
        </w:rPr>
      </w:pPr>
    </w:p>
    <w:p w14:paraId="6B528501" w14:textId="77777777" w:rsidR="001972E8" w:rsidRDefault="001972E8" w:rsidP="004F0416">
      <w:pPr>
        <w:ind w:left="142"/>
        <w:rPr>
          <w:rFonts w:eastAsia="Times New Roman"/>
          <w:lang w:val="lv-LV"/>
        </w:rPr>
      </w:pPr>
    </w:p>
    <w:p w14:paraId="57C559BE" w14:textId="77777777" w:rsidR="001972E8" w:rsidRDefault="001972E8" w:rsidP="004F0416">
      <w:pPr>
        <w:ind w:left="142"/>
        <w:rPr>
          <w:rFonts w:eastAsia="Times New Roman"/>
          <w:lang w:val="lv-LV"/>
        </w:rPr>
      </w:pPr>
    </w:p>
    <w:p w14:paraId="4910BAE5" w14:textId="77777777" w:rsidR="001972E8" w:rsidRDefault="001972E8" w:rsidP="004F0416">
      <w:pPr>
        <w:ind w:left="142"/>
        <w:rPr>
          <w:rFonts w:eastAsia="Times New Roman"/>
          <w:lang w:val="lv-LV"/>
        </w:rPr>
      </w:pPr>
    </w:p>
    <w:p w14:paraId="21DEBA1C" w14:textId="77777777" w:rsidR="001972E8" w:rsidRDefault="001972E8" w:rsidP="004F0416">
      <w:pPr>
        <w:ind w:left="142"/>
        <w:rPr>
          <w:rFonts w:eastAsia="Times New Roman"/>
          <w:lang w:val="lv-LV"/>
        </w:rPr>
      </w:pPr>
    </w:p>
    <w:p w14:paraId="7896929E" w14:textId="77777777" w:rsidR="001972E8" w:rsidRDefault="001972E8" w:rsidP="004F0416">
      <w:pPr>
        <w:ind w:left="142"/>
        <w:rPr>
          <w:rFonts w:eastAsia="Times New Roman"/>
          <w:lang w:val="lv-LV"/>
        </w:rPr>
      </w:pPr>
    </w:p>
    <w:p w14:paraId="4383BE6B" w14:textId="77777777" w:rsidR="001972E8" w:rsidRDefault="001972E8" w:rsidP="004F0416">
      <w:pPr>
        <w:ind w:left="142"/>
        <w:rPr>
          <w:rFonts w:eastAsia="Times New Roman"/>
          <w:lang w:val="lv-LV"/>
        </w:rPr>
      </w:pPr>
    </w:p>
    <w:p w14:paraId="302CF500" w14:textId="77777777" w:rsidR="001972E8" w:rsidRDefault="001972E8" w:rsidP="004F0416">
      <w:pPr>
        <w:ind w:left="142"/>
        <w:rPr>
          <w:rFonts w:eastAsia="Times New Roman"/>
          <w:lang w:val="lv-LV"/>
        </w:rPr>
      </w:pPr>
    </w:p>
    <w:p w14:paraId="47BFCA94" w14:textId="77777777" w:rsidR="001972E8" w:rsidRDefault="001972E8" w:rsidP="004F0416">
      <w:pPr>
        <w:ind w:left="142"/>
        <w:rPr>
          <w:rFonts w:eastAsia="Times New Roman"/>
          <w:lang w:val="lv-LV"/>
        </w:rPr>
      </w:pPr>
    </w:p>
    <w:p w14:paraId="23CB77D8" w14:textId="77777777" w:rsidR="001972E8" w:rsidRDefault="001972E8" w:rsidP="004F0416">
      <w:pPr>
        <w:ind w:left="142"/>
        <w:rPr>
          <w:rFonts w:eastAsia="Times New Roman"/>
          <w:lang w:val="lv-LV"/>
        </w:rPr>
      </w:pPr>
    </w:p>
    <w:p w14:paraId="4FC15868" w14:textId="77777777" w:rsidR="001972E8" w:rsidRDefault="001972E8" w:rsidP="004F0416">
      <w:pPr>
        <w:ind w:left="142"/>
        <w:rPr>
          <w:rFonts w:eastAsia="Times New Roman"/>
          <w:lang w:val="lv-LV"/>
        </w:rPr>
      </w:pPr>
    </w:p>
    <w:p w14:paraId="47697DCD" w14:textId="77777777" w:rsidR="001972E8" w:rsidRDefault="001972E8" w:rsidP="004F0416">
      <w:pPr>
        <w:ind w:left="142"/>
        <w:rPr>
          <w:rFonts w:eastAsia="Times New Roman"/>
          <w:lang w:val="lv-LV"/>
        </w:rPr>
      </w:pPr>
    </w:p>
    <w:p w14:paraId="350BEA27" w14:textId="77777777" w:rsidR="001972E8" w:rsidRDefault="001972E8" w:rsidP="004F0416">
      <w:pPr>
        <w:ind w:left="142"/>
        <w:rPr>
          <w:rFonts w:eastAsia="Times New Roman"/>
          <w:lang w:val="lv-LV"/>
        </w:rPr>
      </w:pPr>
    </w:p>
    <w:p w14:paraId="2522BB5A" w14:textId="77777777" w:rsidR="001972E8" w:rsidRDefault="001972E8" w:rsidP="004F0416">
      <w:pPr>
        <w:ind w:left="142"/>
        <w:rPr>
          <w:rFonts w:eastAsia="Times New Roman"/>
          <w:lang w:val="lv-LV"/>
        </w:rPr>
      </w:pPr>
    </w:p>
    <w:p w14:paraId="54BAC757" w14:textId="77777777" w:rsidR="00FD3B33" w:rsidRDefault="00FD3B33" w:rsidP="004F0416">
      <w:pPr>
        <w:pStyle w:val="TOCHeading"/>
        <w:ind w:left="142"/>
        <w:rPr>
          <w:rFonts w:ascii="Times New Roman" w:eastAsiaTheme="minorEastAsia" w:hAnsi="Times New Roman" w:cs="Times New Roman"/>
          <w:b w:val="0"/>
          <w:bCs w:val="0"/>
          <w:color w:val="auto"/>
          <w:sz w:val="24"/>
          <w:szCs w:val="24"/>
          <w:lang w:eastAsia="lv-LV"/>
        </w:rPr>
      </w:pPr>
    </w:p>
    <w:sdt>
      <w:sdtPr>
        <w:rPr>
          <w:rFonts w:ascii="Times New Roman" w:eastAsiaTheme="minorEastAsia" w:hAnsi="Times New Roman" w:cs="Times New Roman"/>
          <w:b w:val="0"/>
          <w:bCs w:val="0"/>
          <w:color w:val="auto"/>
          <w:sz w:val="24"/>
          <w:szCs w:val="24"/>
          <w:lang w:eastAsia="lv-LV"/>
        </w:rPr>
        <w:id w:val="670142591"/>
        <w:docPartObj>
          <w:docPartGallery w:val="Table of Contents"/>
          <w:docPartUnique/>
        </w:docPartObj>
      </w:sdtPr>
      <w:sdtEndPr>
        <w:rPr>
          <w:noProof/>
        </w:rPr>
      </w:sdtEndPr>
      <w:sdtContent>
        <w:p w14:paraId="36614825" w14:textId="66CCAAA1" w:rsidR="001972E8" w:rsidRDefault="001972E8" w:rsidP="004F0416">
          <w:pPr>
            <w:pStyle w:val="TOCHeading"/>
            <w:ind w:left="142"/>
          </w:pPr>
          <w:r>
            <w:t>Table of Contents</w:t>
          </w:r>
        </w:p>
        <w:p w14:paraId="424F7969" w14:textId="77777777" w:rsidR="00E144A1" w:rsidRDefault="001972E8">
          <w:pPr>
            <w:pStyle w:val="TOC1"/>
            <w:tabs>
              <w:tab w:val="right" w:leader="dot" w:pos="9771"/>
            </w:tabs>
            <w:rPr>
              <w:rFonts w:asciiTheme="minorHAnsi" w:hAnsiTheme="minorHAnsi" w:cstheme="minorBidi"/>
              <w:noProof/>
              <w:sz w:val="22"/>
              <w:szCs w:val="22"/>
              <w:lang w:eastAsia="en-US"/>
            </w:rPr>
          </w:pPr>
          <w:r>
            <w:fldChar w:fldCharType="begin"/>
          </w:r>
          <w:r>
            <w:instrText xml:space="preserve"> TOC \o "1-3" \h \z \u </w:instrText>
          </w:r>
          <w:r>
            <w:fldChar w:fldCharType="separate"/>
          </w:r>
          <w:hyperlink w:anchor="_Toc195954512" w:history="1">
            <w:r w:rsidR="00E144A1" w:rsidRPr="00B2368A">
              <w:rPr>
                <w:rStyle w:val="Hyperlink"/>
                <w:rFonts w:eastAsia="Times New Roman"/>
                <w:noProof/>
              </w:rPr>
              <w:t>Purpose</w:t>
            </w:r>
            <w:r w:rsidR="00E144A1">
              <w:rPr>
                <w:noProof/>
                <w:webHidden/>
              </w:rPr>
              <w:tab/>
            </w:r>
            <w:r w:rsidR="00E144A1">
              <w:rPr>
                <w:noProof/>
                <w:webHidden/>
              </w:rPr>
              <w:fldChar w:fldCharType="begin"/>
            </w:r>
            <w:r w:rsidR="00E144A1">
              <w:rPr>
                <w:noProof/>
                <w:webHidden/>
              </w:rPr>
              <w:instrText xml:space="preserve"> PAGEREF _Toc195954512 \h </w:instrText>
            </w:r>
            <w:r w:rsidR="00E144A1">
              <w:rPr>
                <w:noProof/>
                <w:webHidden/>
              </w:rPr>
            </w:r>
            <w:r w:rsidR="00E144A1">
              <w:rPr>
                <w:noProof/>
                <w:webHidden/>
              </w:rPr>
              <w:fldChar w:fldCharType="separate"/>
            </w:r>
            <w:r w:rsidR="00E144A1">
              <w:rPr>
                <w:noProof/>
                <w:webHidden/>
              </w:rPr>
              <w:t>3</w:t>
            </w:r>
            <w:r w:rsidR="00E144A1">
              <w:rPr>
                <w:noProof/>
                <w:webHidden/>
              </w:rPr>
              <w:fldChar w:fldCharType="end"/>
            </w:r>
          </w:hyperlink>
        </w:p>
        <w:p w14:paraId="7DF1800A" w14:textId="77777777" w:rsidR="00E144A1" w:rsidRDefault="00FD3B33">
          <w:pPr>
            <w:pStyle w:val="TOC1"/>
            <w:tabs>
              <w:tab w:val="right" w:leader="dot" w:pos="9771"/>
            </w:tabs>
            <w:rPr>
              <w:rFonts w:asciiTheme="minorHAnsi" w:hAnsiTheme="minorHAnsi" w:cstheme="minorBidi"/>
              <w:noProof/>
              <w:sz w:val="22"/>
              <w:szCs w:val="22"/>
              <w:lang w:eastAsia="en-US"/>
            </w:rPr>
          </w:pPr>
          <w:hyperlink w:anchor="_Toc195954513" w:history="1">
            <w:r w:rsidR="00E144A1" w:rsidRPr="00B2368A">
              <w:rPr>
                <w:rStyle w:val="Hyperlink"/>
                <w:rFonts w:eastAsia="Times New Roman"/>
                <w:noProof/>
              </w:rPr>
              <w:t>Overview</w:t>
            </w:r>
            <w:r w:rsidR="00E144A1">
              <w:rPr>
                <w:noProof/>
                <w:webHidden/>
              </w:rPr>
              <w:tab/>
            </w:r>
            <w:r w:rsidR="00E144A1">
              <w:rPr>
                <w:noProof/>
                <w:webHidden/>
              </w:rPr>
              <w:fldChar w:fldCharType="begin"/>
            </w:r>
            <w:r w:rsidR="00E144A1">
              <w:rPr>
                <w:noProof/>
                <w:webHidden/>
              </w:rPr>
              <w:instrText xml:space="preserve"> PAGEREF _Toc195954513 \h </w:instrText>
            </w:r>
            <w:r w:rsidR="00E144A1">
              <w:rPr>
                <w:noProof/>
                <w:webHidden/>
              </w:rPr>
            </w:r>
            <w:r w:rsidR="00E144A1">
              <w:rPr>
                <w:noProof/>
                <w:webHidden/>
              </w:rPr>
              <w:fldChar w:fldCharType="separate"/>
            </w:r>
            <w:r w:rsidR="00E144A1">
              <w:rPr>
                <w:noProof/>
                <w:webHidden/>
              </w:rPr>
              <w:t>3</w:t>
            </w:r>
            <w:r w:rsidR="00E144A1">
              <w:rPr>
                <w:noProof/>
                <w:webHidden/>
              </w:rPr>
              <w:fldChar w:fldCharType="end"/>
            </w:r>
          </w:hyperlink>
        </w:p>
        <w:p w14:paraId="34CA0A1A" w14:textId="77777777" w:rsidR="00E144A1" w:rsidRDefault="00FD3B33">
          <w:pPr>
            <w:pStyle w:val="TOC1"/>
            <w:tabs>
              <w:tab w:val="right" w:leader="dot" w:pos="9771"/>
            </w:tabs>
            <w:rPr>
              <w:rFonts w:asciiTheme="minorHAnsi" w:hAnsiTheme="minorHAnsi" w:cstheme="minorBidi"/>
              <w:noProof/>
              <w:sz w:val="22"/>
              <w:szCs w:val="22"/>
              <w:lang w:eastAsia="en-US"/>
            </w:rPr>
          </w:pPr>
          <w:hyperlink w:anchor="_Toc195954514" w:history="1">
            <w:r w:rsidR="00E144A1" w:rsidRPr="00B2368A">
              <w:rPr>
                <w:rStyle w:val="Hyperlink"/>
                <w:rFonts w:eastAsia="Times New Roman"/>
                <w:noProof/>
              </w:rPr>
              <w:t>General requirements</w:t>
            </w:r>
            <w:r w:rsidR="00E144A1">
              <w:rPr>
                <w:noProof/>
                <w:webHidden/>
              </w:rPr>
              <w:tab/>
            </w:r>
            <w:r w:rsidR="00E144A1">
              <w:rPr>
                <w:noProof/>
                <w:webHidden/>
              </w:rPr>
              <w:fldChar w:fldCharType="begin"/>
            </w:r>
            <w:r w:rsidR="00E144A1">
              <w:rPr>
                <w:noProof/>
                <w:webHidden/>
              </w:rPr>
              <w:instrText xml:space="preserve"> PAGEREF _Toc195954514 \h </w:instrText>
            </w:r>
            <w:r w:rsidR="00E144A1">
              <w:rPr>
                <w:noProof/>
                <w:webHidden/>
              </w:rPr>
            </w:r>
            <w:r w:rsidR="00E144A1">
              <w:rPr>
                <w:noProof/>
                <w:webHidden/>
              </w:rPr>
              <w:fldChar w:fldCharType="separate"/>
            </w:r>
            <w:r w:rsidR="00E144A1">
              <w:rPr>
                <w:noProof/>
                <w:webHidden/>
              </w:rPr>
              <w:t>3</w:t>
            </w:r>
            <w:r w:rsidR="00E144A1">
              <w:rPr>
                <w:noProof/>
                <w:webHidden/>
              </w:rPr>
              <w:fldChar w:fldCharType="end"/>
            </w:r>
          </w:hyperlink>
        </w:p>
        <w:p w14:paraId="45F254B2" w14:textId="77777777" w:rsidR="00E144A1" w:rsidRDefault="00FD3B33">
          <w:pPr>
            <w:pStyle w:val="TOC1"/>
            <w:tabs>
              <w:tab w:val="right" w:leader="dot" w:pos="9771"/>
            </w:tabs>
            <w:rPr>
              <w:rFonts w:asciiTheme="minorHAnsi" w:hAnsiTheme="minorHAnsi" w:cstheme="minorBidi"/>
              <w:noProof/>
              <w:sz w:val="22"/>
              <w:szCs w:val="22"/>
              <w:lang w:eastAsia="en-US"/>
            </w:rPr>
          </w:pPr>
          <w:hyperlink w:anchor="_Toc195954515" w:history="1">
            <w:r w:rsidR="00E144A1" w:rsidRPr="00B2368A">
              <w:rPr>
                <w:rStyle w:val="Hyperlink"/>
                <w:rFonts w:eastAsia="Times New Roman"/>
                <w:noProof/>
              </w:rPr>
              <w:t>Application modules</w:t>
            </w:r>
            <w:r w:rsidR="00E144A1">
              <w:rPr>
                <w:noProof/>
                <w:webHidden/>
              </w:rPr>
              <w:tab/>
            </w:r>
            <w:r w:rsidR="00E144A1">
              <w:rPr>
                <w:noProof/>
                <w:webHidden/>
              </w:rPr>
              <w:fldChar w:fldCharType="begin"/>
            </w:r>
            <w:r w:rsidR="00E144A1">
              <w:rPr>
                <w:noProof/>
                <w:webHidden/>
              </w:rPr>
              <w:instrText xml:space="preserve"> PAGEREF _Toc195954515 \h </w:instrText>
            </w:r>
            <w:r w:rsidR="00E144A1">
              <w:rPr>
                <w:noProof/>
                <w:webHidden/>
              </w:rPr>
            </w:r>
            <w:r w:rsidR="00E144A1">
              <w:rPr>
                <w:noProof/>
                <w:webHidden/>
              </w:rPr>
              <w:fldChar w:fldCharType="separate"/>
            </w:r>
            <w:r w:rsidR="00E144A1">
              <w:rPr>
                <w:noProof/>
                <w:webHidden/>
              </w:rPr>
              <w:t>3</w:t>
            </w:r>
            <w:r w:rsidR="00E144A1">
              <w:rPr>
                <w:noProof/>
                <w:webHidden/>
              </w:rPr>
              <w:fldChar w:fldCharType="end"/>
            </w:r>
          </w:hyperlink>
        </w:p>
        <w:p w14:paraId="7CA814EA" w14:textId="77777777" w:rsidR="00E144A1" w:rsidRDefault="00FD3B33">
          <w:pPr>
            <w:pStyle w:val="TOC2"/>
            <w:tabs>
              <w:tab w:val="right" w:leader="dot" w:pos="9771"/>
            </w:tabs>
            <w:rPr>
              <w:rFonts w:asciiTheme="minorHAnsi" w:hAnsiTheme="minorHAnsi" w:cstheme="minorBidi"/>
              <w:noProof/>
              <w:sz w:val="22"/>
              <w:szCs w:val="22"/>
              <w:lang w:eastAsia="en-US"/>
            </w:rPr>
          </w:pPr>
          <w:hyperlink w:anchor="_Toc195954516" w:history="1">
            <w:r w:rsidR="00E144A1" w:rsidRPr="00B2368A">
              <w:rPr>
                <w:rStyle w:val="Hyperlink"/>
                <w:rFonts w:eastAsia="Times New Roman"/>
                <w:noProof/>
              </w:rPr>
              <w:t>Application layout</w:t>
            </w:r>
            <w:r w:rsidR="00E144A1">
              <w:rPr>
                <w:noProof/>
                <w:webHidden/>
              </w:rPr>
              <w:tab/>
            </w:r>
            <w:r w:rsidR="00E144A1">
              <w:rPr>
                <w:noProof/>
                <w:webHidden/>
              </w:rPr>
              <w:fldChar w:fldCharType="begin"/>
            </w:r>
            <w:r w:rsidR="00E144A1">
              <w:rPr>
                <w:noProof/>
                <w:webHidden/>
              </w:rPr>
              <w:instrText xml:space="preserve"> PAGEREF _Toc195954516 \h </w:instrText>
            </w:r>
            <w:r w:rsidR="00E144A1">
              <w:rPr>
                <w:noProof/>
                <w:webHidden/>
              </w:rPr>
            </w:r>
            <w:r w:rsidR="00E144A1">
              <w:rPr>
                <w:noProof/>
                <w:webHidden/>
              </w:rPr>
              <w:fldChar w:fldCharType="separate"/>
            </w:r>
            <w:r w:rsidR="00E144A1">
              <w:rPr>
                <w:noProof/>
                <w:webHidden/>
              </w:rPr>
              <w:t>4</w:t>
            </w:r>
            <w:r w:rsidR="00E144A1">
              <w:rPr>
                <w:noProof/>
                <w:webHidden/>
              </w:rPr>
              <w:fldChar w:fldCharType="end"/>
            </w:r>
          </w:hyperlink>
        </w:p>
        <w:p w14:paraId="5737568F" w14:textId="77777777" w:rsidR="00E144A1" w:rsidRDefault="00FD3B33">
          <w:pPr>
            <w:pStyle w:val="TOC2"/>
            <w:tabs>
              <w:tab w:val="right" w:leader="dot" w:pos="9771"/>
            </w:tabs>
            <w:rPr>
              <w:rFonts w:asciiTheme="minorHAnsi" w:hAnsiTheme="minorHAnsi" w:cstheme="minorBidi"/>
              <w:noProof/>
              <w:sz w:val="22"/>
              <w:szCs w:val="22"/>
              <w:lang w:eastAsia="en-US"/>
            </w:rPr>
          </w:pPr>
          <w:hyperlink w:anchor="_Toc195954517" w:history="1">
            <w:r w:rsidR="00E144A1" w:rsidRPr="00B2368A">
              <w:rPr>
                <w:rStyle w:val="Hyperlink"/>
                <w:rFonts w:eastAsia="Times New Roman"/>
                <w:noProof/>
              </w:rPr>
              <w:t>Camera</w:t>
            </w:r>
            <w:r w:rsidR="00E144A1">
              <w:rPr>
                <w:noProof/>
                <w:webHidden/>
              </w:rPr>
              <w:tab/>
            </w:r>
            <w:r w:rsidR="00E144A1">
              <w:rPr>
                <w:noProof/>
                <w:webHidden/>
              </w:rPr>
              <w:fldChar w:fldCharType="begin"/>
            </w:r>
            <w:r w:rsidR="00E144A1">
              <w:rPr>
                <w:noProof/>
                <w:webHidden/>
              </w:rPr>
              <w:instrText xml:space="preserve"> PAGEREF _Toc195954517 \h </w:instrText>
            </w:r>
            <w:r w:rsidR="00E144A1">
              <w:rPr>
                <w:noProof/>
                <w:webHidden/>
              </w:rPr>
            </w:r>
            <w:r w:rsidR="00E144A1">
              <w:rPr>
                <w:noProof/>
                <w:webHidden/>
              </w:rPr>
              <w:fldChar w:fldCharType="separate"/>
            </w:r>
            <w:r w:rsidR="00E144A1">
              <w:rPr>
                <w:noProof/>
                <w:webHidden/>
              </w:rPr>
              <w:t>5</w:t>
            </w:r>
            <w:r w:rsidR="00E144A1">
              <w:rPr>
                <w:noProof/>
                <w:webHidden/>
              </w:rPr>
              <w:fldChar w:fldCharType="end"/>
            </w:r>
          </w:hyperlink>
        </w:p>
        <w:p w14:paraId="0100880A" w14:textId="77777777" w:rsidR="00E144A1" w:rsidRDefault="00FD3B33">
          <w:pPr>
            <w:pStyle w:val="TOC3"/>
            <w:tabs>
              <w:tab w:val="right" w:leader="dot" w:pos="9771"/>
            </w:tabs>
            <w:rPr>
              <w:rFonts w:asciiTheme="minorHAnsi" w:hAnsiTheme="minorHAnsi" w:cstheme="minorBidi"/>
              <w:noProof/>
              <w:sz w:val="22"/>
              <w:szCs w:val="22"/>
              <w:lang w:eastAsia="en-US"/>
            </w:rPr>
          </w:pPr>
          <w:hyperlink w:anchor="_Toc195954518" w:history="1">
            <w:r w:rsidR="00E144A1" w:rsidRPr="00B2368A">
              <w:rPr>
                <w:rStyle w:val="Hyperlink"/>
                <w:rFonts w:eastAsia="Times New Roman"/>
                <w:noProof/>
              </w:rPr>
              <w:t>Preview panel</w:t>
            </w:r>
            <w:r w:rsidR="00E144A1">
              <w:rPr>
                <w:noProof/>
                <w:webHidden/>
              </w:rPr>
              <w:tab/>
            </w:r>
            <w:r w:rsidR="00E144A1">
              <w:rPr>
                <w:noProof/>
                <w:webHidden/>
              </w:rPr>
              <w:fldChar w:fldCharType="begin"/>
            </w:r>
            <w:r w:rsidR="00E144A1">
              <w:rPr>
                <w:noProof/>
                <w:webHidden/>
              </w:rPr>
              <w:instrText xml:space="preserve"> PAGEREF _Toc195954518 \h </w:instrText>
            </w:r>
            <w:r w:rsidR="00E144A1">
              <w:rPr>
                <w:noProof/>
                <w:webHidden/>
              </w:rPr>
            </w:r>
            <w:r w:rsidR="00E144A1">
              <w:rPr>
                <w:noProof/>
                <w:webHidden/>
              </w:rPr>
              <w:fldChar w:fldCharType="separate"/>
            </w:r>
            <w:r w:rsidR="00E144A1">
              <w:rPr>
                <w:noProof/>
                <w:webHidden/>
              </w:rPr>
              <w:t>5</w:t>
            </w:r>
            <w:r w:rsidR="00E144A1">
              <w:rPr>
                <w:noProof/>
                <w:webHidden/>
              </w:rPr>
              <w:fldChar w:fldCharType="end"/>
            </w:r>
          </w:hyperlink>
        </w:p>
        <w:p w14:paraId="0C6FA42E" w14:textId="77777777" w:rsidR="00E144A1" w:rsidRDefault="00FD3B33">
          <w:pPr>
            <w:pStyle w:val="TOC3"/>
            <w:tabs>
              <w:tab w:val="right" w:leader="dot" w:pos="9771"/>
            </w:tabs>
            <w:rPr>
              <w:rFonts w:asciiTheme="minorHAnsi" w:hAnsiTheme="minorHAnsi" w:cstheme="minorBidi"/>
              <w:noProof/>
              <w:sz w:val="22"/>
              <w:szCs w:val="22"/>
              <w:lang w:eastAsia="en-US"/>
            </w:rPr>
          </w:pPr>
          <w:hyperlink w:anchor="_Toc195954519" w:history="1">
            <w:r w:rsidR="00E144A1" w:rsidRPr="00B2368A">
              <w:rPr>
                <w:rStyle w:val="Hyperlink"/>
                <w:noProof/>
              </w:rPr>
              <w:t>File thumbnail</w:t>
            </w:r>
            <w:r w:rsidR="00E144A1">
              <w:rPr>
                <w:noProof/>
                <w:webHidden/>
              </w:rPr>
              <w:tab/>
            </w:r>
            <w:r w:rsidR="00E144A1">
              <w:rPr>
                <w:noProof/>
                <w:webHidden/>
              </w:rPr>
              <w:fldChar w:fldCharType="begin"/>
            </w:r>
            <w:r w:rsidR="00E144A1">
              <w:rPr>
                <w:noProof/>
                <w:webHidden/>
              </w:rPr>
              <w:instrText xml:space="preserve"> PAGEREF _Toc195954519 \h </w:instrText>
            </w:r>
            <w:r w:rsidR="00E144A1">
              <w:rPr>
                <w:noProof/>
                <w:webHidden/>
              </w:rPr>
            </w:r>
            <w:r w:rsidR="00E144A1">
              <w:rPr>
                <w:noProof/>
                <w:webHidden/>
              </w:rPr>
              <w:fldChar w:fldCharType="separate"/>
            </w:r>
            <w:r w:rsidR="00E144A1">
              <w:rPr>
                <w:noProof/>
                <w:webHidden/>
              </w:rPr>
              <w:t>10</w:t>
            </w:r>
            <w:r w:rsidR="00E144A1">
              <w:rPr>
                <w:noProof/>
                <w:webHidden/>
              </w:rPr>
              <w:fldChar w:fldCharType="end"/>
            </w:r>
          </w:hyperlink>
        </w:p>
        <w:p w14:paraId="31FA2333" w14:textId="77777777" w:rsidR="00E144A1" w:rsidRDefault="00FD3B33">
          <w:pPr>
            <w:pStyle w:val="TOC3"/>
            <w:tabs>
              <w:tab w:val="right" w:leader="dot" w:pos="9771"/>
            </w:tabs>
            <w:rPr>
              <w:rFonts w:asciiTheme="minorHAnsi" w:hAnsiTheme="minorHAnsi" w:cstheme="minorBidi"/>
              <w:noProof/>
              <w:sz w:val="22"/>
              <w:szCs w:val="22"/>
              <w:lang w:eastAsia="en-US"/>
            </w:rPr>
          </w:pPr>
          <w:hyperlink w:anchor="_Toc195954520" w:history="1">
            <w:r w:rsidR="00E144A1" w:rsidRPr="00B2368A">
              <w:rPr>
                <w:rStyle w:val="Hyperlink"/>
                <w:noProof/>
              </w:rPr>
              <w:t>File open</w:t>
            </w:r>
            <w:r w:rsidR="00E144A1">
              <w:rPr>
                <w:noProof/>
                <w:webHidden/>
              </w:rPr>
              <w:tab/>
            </w:r>
            <w:r w:rsidR="00E144A1">
              <w:rPr>
                <w:noProof/>
                <w:webHidden/>
              </w:rPr>
              <w:fldChar w:fldCharType="begin"/>
            </w:r>
            <w:r w:rsidR="00E144A1">
              <w:rPr>
                <w:noProof/>
                <w:webHidden/>
              </w:rPr>
              <w:instrText xml:space="preserve"> PAGEREF _Toc195954520 \h </w:instrText>
            </w:r>
            <w:r w:rsidR="00E144A1">
              <w:rPr>
                <w:noProof/>
                <w:webHidden/>
              </w:rPr>
            </w:r>
            <w:r w:rsidR="00E144A1">
              <w:rPr>
                <w:noProof/>
                <w:webHidden/>
              </w:rPr>
              <w:fldChar w:fldCharType="separate"/>
            </w:r>
            <w:r w:rsidR="00E144A1">
              <w:rPr>
                <w:noProof/>
                <w:webHidden/>
              </w:rPr>
              <w:t>11</w:t>
            </w:r>
            <w:r w:rsidR="00E144A1">
              <w:rPr>
                <w:noProof/>
                <w:webHidden/>
              </w:rPr>
              <w:fldChar w:fldCharType="end"/>
            </w:r>
          </w:hyperlink>
        </w:p>
        <w:p w14:paraId="64251A21" w14:textId="77777777" w:rsidR="00E144A1" w:rsidRDefault="00FD3B33">
          <w:pPr>
            <w:pStyle w:val="TOC3"/>
            <w:tabs>
              <w:tab w:val="right" w:leader="dot" w:pos="9771"/>
            </w:tabs>
            <w:rPr>
              <w:rFonts w:asciiTheme="minorHAnsi" w:hAnsiTheme="minorHAnsi" w:cstheme="minorBidi"/>
              <w:noProof/>
              <w:sz w:val="22"/>
              <w:szCs w:val="22"/>
              <w:lang w:eastAsia="en-US"/>
            </w:rPr>
          </w:pPr>
          <w:hyperlink w:anchor="_Toc195954521" w:history="1">
            <w:r w:rsidR="00E144A1" w:rsidRPr="00B2368A">
              <w:rPr>
                <w:rStyle w:val="Hyperlink"/>
                <w:rFonts w:eastAsia="Times New Roman"/>
                <w:noProof/>
              </w:rPr>
              <w:t>Camera Sub-modules</w:t>
            </w:r>
            <w:r w:rsidR="00E144A1">
              <w:rPr>
                <w:noProof/>
                <w:webHidden/>
              </w:rPr>
              <w:tab/>
            </w:r>
            <w:r w:rsidR="00E144A1">
              <w:rPr>
                <w:noProof/>
                <w:webHidden/>
              </w:rPr>
              <w:fldChar w:fldCharType="begin"/>
            </w:r>
            <w:r w:rsidR="00E144A1">
              <w:rPr>
                <w:noProof/>
                <w:webHidden/>
              </w:rPr>
              <w:instrText xml:space="preserve"> PAGEREF _Toc195954521 \h </w:instrText>
            </w:r>
            <w:r w:rsidR="00E144A1">
              <w:rPr>
                <w:noProof/>
                <w:webHidden/>
              </w:rPr>
            </w:r>
            <w:r w:rsidR="00E144A1">
              <w:rPr>
                <w:noProof/>
                <w:webHidden/>
              </w:rPr>
              <w:fldChar w:fldCharType="separate"/>
            </w:r>
            <w:r w:rsidR="00E144A1">
              <w:rPr>
                <w:noProof/>
                <w:webHidden/>
              </w:rPr>
              <w:t>15</w:t>
            </w:r>
            <w:r w:rsidR="00E144A1">
              <w:rPr>
                <w:noProof/>
                <w:webHidden/>
              </w:rPr>
              <w:fldChar w:fldCharType="end"/>
            </w:r>
          </w:hyperlink>
        </w:p>
        <w:p w14:paraId="4D197DC5" w14:textId="28894331" w:rsidR="001972E8" w:rsidRDefault="001972E8" w:rsidP="004F0416">
          <w:pPr>
            <w:ind w:left="142"/>
          </w:pPr>
          <w:r>
            <w:rPr>
              <w:b/>
              <w:bCs/>
              <w:noProof/>
            </w:rPr>
            <w:fldChar w:fldCharType="end"/>
          </w:r>
        </w:p>
      </w:sdtContent>
    </w:sdt>
    <w:p w14:paraId="553462FD" w14:textId="2AAADEDE" w:rsidR="001972E8" w:rsidRDefault="001972E8" w:rsidP="004F0416">
      <w:pPr>
        <w:ind w:left="142"/>
        <w:rPr>
          <w:rFonts w:eastAsia="Times New Roman"/>
        </w:rPr>
      </w:pPr>
      <w:r>
        <w:rPr>
          <w:rFonts w:eastAsia="Times New Roman"/>
        </w:rPr>
        <w:br w:type="page"/>
      </w:r>
    </w:p>
    <w:p w14:paraId="0ADA8D30" w14:textId="07C8AC49" w:rsidR="00324A02" w:rsidRDefault="00324A02" w:rsidP="004F0416">
      <w:pPr>
        <w:pStyle w:val="Heading1"/>
        <w:ind w:left="142"/>
        <w:rPr>
          <w:rFonts w:eastAsia="Times New Roman"/>
        </w:rPr>
      </w:pPr>
      <w:bookmarkStart w:id="2" w:name="_Toc195954512"/>
      <w:r>
        <w:rPr>
          <w:rFonts w:eastAsia="Times New Roman"/>
        </w:rPr>
        <w:lastRenderedPageBreak/>
        <w:t>Purpose</w:t>
      </w:r>
      <w:bookmarkEnd w:id="2"/>
    </w:p>
    <w:p w14:paraId="76DC9839" w14:textId="1A59E27A" w:rsidR="00324A02" w:rsidRDefault="00324A02" w:rsidP="004F0416">
      <w:pPr>
        <w:ind w:left="142"/>
        <w:rPr>
          <w:rFonts w:eastAsia="Times New Roman"/>
        </w:rPr>
      </w:pPr>
      <w:r>
        <w:rPr>
          <w:rFonts w:eastAsia="Times New Roman"/>
        </w:rPr>
        <w:t xml:space="preserve">The </w:t>
      </w:r>
      <w:r w:rsidR="00ED5512">
        <w:rPr>
          <w:rFonts w:eastAsia="Times New Roman"/>
        </w:rPr>
        <w:t>document describes the behavior of TFlow Web application its requirements as well as specification to the back end.</w:t>
      </w:r>
    </w:p>
    <w:p w14:paraId="1979414F" w14:textId="05D443D5" w:rsidR="006560F0" w:rsidRPr="00892177" w:rsidRDefault="005A26EF" w:rsidP="004F0416">
      <w:pPr>
        <w:pStyle w:val="Heading1"/>
        <w:ind w:left="142"/>
        <w:rPr>
          <w:rFonts w:eastAsia="Times New Roman"/>
        </w:rPr>
      </w:pPr>
      <w:bookmarkStart w:id="3" w:name="_Toc195954513"/>
      <w:r>
        <w:rPr>
          <w:rFonts w:eastAsia="Times New Roman"/>
        </w:rPr>
        <w:t>Overview</w:t>
      </w:r>
      <w:bookmarkEnd w:id="3"/>
    </w:p>
    <w:p w14:paraId="61FEE66B" w14:textId="7E8B1291" w:rsidR="00324A02" w:rsidRDefault="00ED5512" w:rsidP="004F0416">
      <w:pPr>
        <w:ind w:left="142"/>
        <w:rPr>
          <w:rFonts w:eastAsia="Times New Roman"/>
        </w:rPr>
      </w:pPr>
      <w:r>
        <w:rPr>
          <w:rFonts w:eastAsia="Times New Roman"/>
        </w:rPr>
        <w:t>TFlow Web application is JS based application that provides user control for TFlow camera. The camera and its control application are not supposed for regular customers, but for other developers, OEM integrators and manufacturers. Accordingly, the application style and logic should be adopted for engineers, programmers, tester, but not for dummy customers.</w:t>
      </w:r>
    </w:p>
    <w:p w14:paraId="113D23B6" w14:textId="77777777" w:rsidR="00AA41C4" w:rsidRDefault="00AA41C4" w:rsidP="004F0416">
      <w:pPr>
        <w:ind w:left="142"/>
        <w:rPr>
          <w:rFonts w:eastAsia="Times New Roman"/>
        </w:rPr>
      </w:pPr>
    </w:p>
    <w:p w14:paraId="3936EF8A" w14:textId="77777777" w:rsidR="00AA41C4" w:rsidRDefault="00AA41C4" w:rsidP="004F0416">
      <w:pPr>
        <w:ind w:left="142"/>
        <w:rPr>
          <w:rFonts w:eastAsia="Times New Roman"/>
        </w:rPr>
      </w:pPr>
      <w:r>
        <w:rPr>
          <w:rFonts w:eastAsia="Times New Roman"/>
        </w:rPr>
        <w:t>The Application main functions are:</w:t>
      </w:r>
    </w:p>
    <w:p w14:paraId="0B904BB1" w14:textId="77777777" w:rsidR="00AA41C4" w:rsidRDefault="00AA41C4" w:rsidP="004F0416">
      <w:pPr>
        <w:pStyle w:val="ListParagraph"/>
        <w:numPr>
          <w:ilvl w:val="0"/>
          <w:numId w:val="24"/>
        </w:numPr>
        <w:ind w:left="851"/>
        <w:rPr>
          <w:rFonts w:eastAsia="Times New Roman"/>
        </w:rPr>
      </w:pPr>
      <w:r>
        <w:rPr>
          <w:rFonts w:eastAsia="Times New Roman"/>
        </w:rPr>
        <w:t>Configure camera and its modules parameters.</w:t>
      </w:r>
    </w:p>
    <w:p w14:paraId="39B46E83" w14:textId="77777777" w:rsidR="00AA41C4" w:rsidRDefault="00AA41C4" w:rsidP="004F0416">
      <w:pPr>
        <w:pStyle w:val="ListParagraph"/>
        <w:numPr>
          <w:ilvl w:val="0"/>
          <w:numId w:val="24"/>
        </w:numPr>
        <w:ind w:left="851"/>
        <w:rPr>
          <w:rFonts w:eastAsia="Times New Roman"/>
        </w:rPr>
      </w:pPr>
      <w:r>
        <w:rPr>
          <w:rFonts w:eastAsia="Times New Roman"/>
        </w:rPr>
        <w:t>Playback and management of previously recorded videos.</w:t>
      </w:r>
    </w:p>
    <w:p w14:paraId="5A006DAE" w14:textId="77777777" w:rsidR="00AA41C4" w:rsidRDefault="00AA41C4" w:rsidP="004F0416">
      <w:pPr>
        <w:pStyle w:val="ListParagraph"/>
        <w:numPr>
          <w:ilvl w:val="0"/>
          <w:numId w:val="24"/>
        </w:numPr>
        <w:ind w:left="851"/>
        <w:rPr>
          <w:rFonts w:eastAsia="Times New Roman"/>
        </w:rPr>
      </w:pPr>
      <w:r>
        <w:rPr>
          <w:rFonts w:eastAsia="Times New Roman"/>
        </w:rPr>
        <w:t>General system info, settings and diagnostics.</w:t>
      </w:r>
    </w:p>
    <w:p w14:paraId="5D7CA119" w14:textId="77777777" w:rsidR="00AA41C4" w:rsidRDefault="00AA41C4" w:rsidP="004F0416">
      <w:pPr>
        <w:pStyle w:val="ListParagraph"/>
        <w:numPr>
          <w:ilvl w:val="0"/>
          <w:numId w:val="24"/>
        </w:numPr>
        <w:ind w:left="851"/>
        <w:rPr>
          <w:rFonts w:eastAsia="Times New Roman"/>
        </w:rPr>
      </w:pPr>
      <w:r>
        <w:rPr>
          <w:rFonts w:eastAsia="Times New Roman"/>
        </w:rPr>
        <w:t>*Network subsystem configuration.</w:t>
      </w:r>
    </w:p>
    <w:p w14:paraId="31AA1B0E" w14:textId="05EEAF46" w:rsidR="00AA41C4" w:rsidRPr="00AA41C4" w:rsidRDefault="00AA41C4" w:rsidP="004F0416">
      <w:pPr>
        <w:ind w:left="142"/>
        <w:rPr>
          <w:rFonts w:eastAsia="Times New Roman"/>
        </w:rPr>
      </w:pPr>
      <w:r w:rsidRPr="00AA41C4">
        <w:rPr>
          <w:rFonts w:eastAsia="Times New Roman"/>
        </w:rPr>
        <w:t xml:space="preserve">The main purpose of the application is to simplify Machine Vision algorithms development and debugging based on TFlow camera, therefore the basic functions </w:t>
      </w:r>
      <w:r>
        <w:rPr>
          <w:rFonts w:eastAsia="Times New Roman"/>
        </w:rPr>
        <w:t xml:space="preserve">of Camera itself </w:t>
      </w:r>
      <w:r w:rsidRPr="00AA41C4">
        <w:rPr>
          <w:rFonts w:eastAsia="Times New Roman"/>
        </w:rPr>
        <w:t>are quite distinct from existing cameras’ interfaces</w:t>
      </w:r>
      <w:r>
        <w:rPr>
          <w:rFonts w:eastAsia="Times New Roman"/>
        </w:rPr>
        <w:t>, while other functions like System settings, File management and Network configuration are quite similar.</w:t>
      </w:r>
    </w:p>
    <w:p w14:paraId="1EF1677F" w14:textId="25DF150C" w:rsidR="00A75EF0" w:rsidRDefault="00E70046" w:rsidP="004F0416">
      <w:pPr>
        <w:ind w:left="142"/>
        <w:rPr>
          <w:rFonts w:eastAsia="Times New Roman"/>
        </w:rPr>
      </w:pPr>
      <w:r>
        <w:rPr>
          <w:rFonts w:eastAsia="Times New Roman"/>
        </w:rPr>
        <w:t>All communication between application and client is over a local network with assumption the Internet is not available.</w:t>
      </w:r>
    </w:p>
    <w:p w14:paraId="0B74CA84" w14:textId="7C91F9F4" w:rsidR="00A75EF0" w:rsidRDefault="00A75EF0" w:rsidP="004F0416">
      <w:pPr>
        <w:pStyle w:val="Heading1"/>
        <w:ind w:left="142"/>
        <w:rPr>
          <w:rFonts w:eastAsia="Times New Roman"/>
        </w:rPr>
      </w:pPr>
      <w:bookmarkStart w:id="4" w:name="_Toc195954514"/>
      <w:r>
        <w:rPr>
          <w:rFonts w:eastAsia="Times New Roman"/>
        </w:rPr>
        <w:t>General requirements</w:t>
      </w:r>
      <w:bookmarkEnd w:id="4"/>
    </w:p>
    <w:p w14:paraId="2341F22E" w14:textId="77777777" w:rsidR="00DB00D6" w:rsidRDefault="00A75EF0" w:rsidP="004F0416">
      <w:pPr>
        <w:ind w:left="142"/>
        <w:rPr>
          <w:rFonts w:eastAsia="Times New Roman"/>
        </w:rPr>
      </w:pPr>
      <w:r>
        <w:rPr>
          <w:rFonts w:eastAsia="Times New Roman"/>
        </w:rPr>
        <w:t xml:space="preserve">The application should be implemented using </w:t>
      </w:r>
      <w:r w:rsidRPr="00A75EF0">
        <w:rPr>
          <w:rFonts w:eastAsia="Times New Roman"/>
        </w:rPr>
        <w:t xml:space="preserve">HTML Responsive Web Design </w:t>
      </w:r>
      <w:r>
        <w:rPr>
          <w:rFonts w:eastAsia="Times New Roman"/>
        </w:rPr>
        <w:t xml:space="preserve">technics. It should be </w:t>
      </w:r>
      <w:r>
        <w:rPr>
          <w:rFonts w:eastAsia="Times New Roman"/>
          <w:lang w:val="lv-LV"/>
        </w:rPr>
        <w:t xml:space="preserve">easy and convenient to use </w:t>
      </w:r>
      <w:r>
        <w:rPr>
          <w:rFonts w:eastAsia="Times New Roman"/>
        </w:rPr>
        <w:t>on different platforms such as PC, Tablet and Smart Phone. For Tablets and Smartphones only most popular models can be considered. I.e. no obsolete, rare and antique models support is required.</w:t>
      </w:r>
      <w:r w:rsidR="00DB00D6">
        <w:rPr>
          <w:rFonts w:eastAsia="Times New Roman"/>
        </w:rPr>
        <w:t xml:space="preserve"> </w:t>
      </w:r>
    </w:p>
    <w:p w14:paraId="072EFF41" w14:textId="4CEC1E67" w:rsidR="00A75EF0" w:rsidRDefault="00DB00D6" w:rsidP="004F0416">
      <w:pPr>
        <w:ind w:left="142"/>
        <w:rPr>
          <w:rFonts w:eastAsia="Times New Roman"/>
        </w:rPr>
      </w:pPr>
      <w:r>
        <w:rPr>
          <w:rFonts w:eastAsia="Times New Roman"/>
        </w:rPr>
        <w:t>The Application should be implemented in accord</w:t>
      </w:r>
      <w:r w:rsidR="00AA41C4">
        <w:rPr>
          <w:rFonts w:eastAsia="Times New Roman"/>
        </w:rPr>
        <w:t>ance</w:t>
      </w:r>
      <w:r>
        <w:rPr>
          <w:rFonts w:eastAsia="Times New Roman"/>
        </w:rPr>
        <w:t xml:space="preserve"> with </w:t>
      </w:r>
      <w:r w:rsidR="00AA41C4">
        <w:rPr>
          <w:rFonts w:eastAsia="Times New Roman"/>
        </w:rPr>
        <w:t xml:space="preserve">the </w:t>
      </w:r>
      <w:r>
        <w:rPr>
          <w:rFonts w:eastAsia="Times New Roman"/>
        </w:rPr>
        <w:t>provided design style guide (color scheme, controls, etc.)</w:t>
      </w:r>
      <w:r w:rsidR="00E27D9D">
        <w:rPr>
          <w:rFonts w:eastAsia="Times New Roman"/>
        </w:rPr>
        <w:t xml:space="preserve">. </w:t>
      </w:r>
    </w:p>
    <w:p w14:paraId="456FB067" w14:textId="77777777" w:rsidR="00AA41C4" w:rsidRDefault="00AA41C4" w:rsidP="004F0416">
      <w:pPr>
        <w:ind w:left="142"/>
        <w:rPr>
          <w:rFonts w:eastAsia="Times New Roman"/>
        </w:rPr>
      </w:pPr>
    </w:p>
    <w:p w14:paraId="68CF4B3D" w14:textId="77777777" w:rsidR="00AA41C4" w:rsidRDefault="00AA41C4" w:rsidP="004F0416">
      <w:pPr>
        <w:ind w:left="142"/>
        <w:rPr>
          <w:rFonts w:eastAsia="Times New Roman"/>
        </w:rPr>
      </w:pPr>
    </w:p>
    <w:p w14:paraId="73864B9B" w14:textId="0AA93271" w:rsidR="00AA41C4" w:rsidRDefault="00AA41C4" w:rsidP="004F0416">
      <w:pPr>
        <w:pStyle w:val="Heading1"/>
        <w:ind w:left="142"/>
        <w:rPr>
          <w:rFonts w:eastAsia="Times New Roman"/>
        </w:rPr>
      </w:pPr>
      <w:bookmarkStart w:id="5" w:name="_Toc195954515"/>
      <w:r>
        <w:rPr>
          <w:rFonts w:eastAsia="Times New Roman"/>
        </w:rPr>
        <w:t>Application modules</w:t>
      </w:r>
      <w:bookmarkEnd w:id="5"/>
      <w:r>
        <w:rPr>
          <w:rFonts w:eastAsia="Times New Roman"/>
        </w:rPr>
        <w:t xml:space="preserve"> </w:t>
      </w:r>
    </w:p>
    <w:p w14:paraId="1800C796" w14:textId="036F2AF9" w:rsidR="00AA41C4" w:rsidRDefault="00AA41C4" w:rsidP="004F0416">
      <w:pPr>
        <w:ind w:left="142"/>
        <w:rPr>
          <w:rFonts w:eastAsia="Times New Roman"/>
        </w:rPr>
      </w:pPr>
      <w:r>
        <w:rPr>
          <w:rFonts w:eastAsia="Times New Roman"/>
        </w:rPr>
        <w:t>The application consists of the following main modules:</w:t>
      </w:r>
    </w:p>
    <w:p w14:paraId="7CA5E5D6" w14:textId="77FE7F9E" w:rsidR="00AA41C4" w:rsidRDefault="00AA41C4" w:rsidP="004F0416">
      <w:pPr>
        <w:pStyle w:val="ListParagraph"/>
        <w:numPr>
          <w:ilvl w:val="0"/>
          <w:numId w:val="24"/>
        </w:numPr>
        <w:ind w:left="993"/>
        <w:rPr>
          <w:rFonts w:eastAsia="Times New Roman"/>
        </w:rPr>
      </w:pPr>
      <w:r w:rsidRPr="00AA41C4">
        <w:rPr>
          <w:rFonts w:eastAsia="Times New Roman"/>
        </w:rPr>
        <w:t>Camera</w:t>
      </w:r>
    </w:p>
    <w:p w14:paraId="10CA6832" w14:textId="2F730BA3" w:rsidR="00AA41C4" w:rsidRDefault="00AA41C4" w:rsidP="004F0416">
      <w:pPr>
        <w:pStyle w:val="ListParagraph"/>
        <w:numPr>
          <w:ilvl w:val="0"/>
          <w:numId w:val="24"/>
        </w:numPr>
        <w:ind w:left="993"/>
        <w:rPr>
          <w:rFonts w:eastAsia="Times New Roman"/>
        </w:rPr>
      </w:pPr>
      <w:r>
        <w:rPr>
          <w:rFonts w:eastAsia="Times New Roman"/>
        </w:rPr>
        <w:t>*Network</w:t>
      </w:r>
    </w:p>
    <w:p w14:paraId="27C24B40" w14:textId="6B924288" w:rsidR="00AA41C4" w:rsidRDefault="00AA41C4" w:rsidP="004F0416">
      <w:pPr>
        <w:pStyle w:val="ListParagraph"/>
        <w:numPr>
          <w:ilvl w:val="0"/>
          <w:numId w:val="24"/>
        </w:numPr>
        <w:ind w:left="993"/>
        <w:rPr>
          <w:rFonts w:eastAsia="Times New Roman"/>
        </w:rPr>
      </w:pPr>
      <w:r>
        <w:rPr>
          <w:rFonts w:eastAsia="Times New Roman"/>
        </w:rPr>
        <w:t>*System</w:t>
      </w:r>
    </w:p>
    <w:p w14:paraId="1394D2FC" w14:textId="650F3ED6" w:rsidR="00AA41C4" w:rsidRDefault="00AA41C4" w:rsidP="004F0416">
      <w:pPr>
        <w:pStyle w:val="ListParagraph"/>
        <w:numPr>
          <w:ilvl w:val="0"/>
          <w:numId w:val="24"/>
        </w:numPr>
        <w:ind w:left="993"/>
        <w:rPr>
          <w:rFonts w:eastAsia="Times New Roman"/>
        </w:rPr>
      </w:pPr>
      <w:r>
        <w:rPr>
          <w:rFonts w:eastAsia="Times New Roman"/>
        </w:rPr>
        <w:lastRenderedPageBreak/>
        <w:t>*Files</w:t>
      </w:r>
    </w:p>
    <w:p w14:paraId="660F9EF0" w14:textId="6C8B86A2" w:rsidR="00AA41C4" w:rsidRPr="00AA41C4" w:rsidRDefault="00AA41C4" w:rsidP="004F0416">
      <w:pPr>
        <w:ind w:left="142"/>
        <w:rPr>
          <w:rFonts w:eastAsia="Times New Roman"/>
          <w:lang w:val="lv-LV"/>
        </w:rPr>
      </w:pPr>
      <w:r>
        <w:rPr>
          <w:rFonts w:eastAsia="Times New Roman"/>
        </w:rPr>
        <w:t xml:space="preserve">Current document describes the Camera module configuration only. Other modules will be implemented in the next </w:t>
      </w:r>
      <w:r>
        <w:rPr>
          <w:rFonts w:eastAsia="Times New Roman"/>
          <w:lang w:val="lv-LV"/>
        </w:rPr>
        <w:t xml:space="preserve">development waves. </w:t>
      </w:r>
    </w:p>
    <w:p w14:paraId="7CC1B3B4" w14:textId="77777777" w:rsidR="00AA41C4" w:rsidRDefault="00AA41C4" w:rsidP="004F0416">
      <w:pPr>
        <w:ind w:left="142"/>
        <w:rPr>
          <w:rFonts w:eastAsia="Times New Roman"/>
        </w:rPr>
      </w:pPr>
    </w:p>
    <w:p w14:paraId="36EB3EC3" w14:textId="77777777" w:rsidR="007E4B80" w:rsidRDefault="007E4B80" w:rsidP="004F0416">
      <w:pPr>
        <w:ind w:left="142"/>
        <w:rPr>
          <w:rFonts w:eastAsia="Times New Roman"/>
        </w:rPr>
      </w:pPr>
    </w:p>
    <w:p w14:paraId="7462FE6E" w14:textId="68252022" w:rsidR="00E27D9D" w:rsidRDefault="00E27D9D" w:rsidP="004F0416">
      <w:pPr>
        <w:pStyle w:val="Heading2"/>
        <w:ind w:left="142"/>
        <w:rPr>
          <w:rFonts w:eastAsia="Times New Roman"/>
        </w:rPr>
      </w:pPr>
      <w:bookmarkStart w:id="6" w:name="_Toc195954516"/>
      <w:r>
        <w:rPr>
          <w:rFonts w:eastAsia="Times New Roman"/>
        </w:rPr>
        <w:t>Application layout</w:t>
      </w:r>
      <w:bookmarkEnd w:id="6"/>
    </w:p>
    <w:p w14:paraId="5CD9134E" w14:textId="07674247" w:rsidR="00E27D9D" w:rsidRDefault="00E27D9D" w:rsidP="004F0416">
      <w:pPr>
        <w:ind w:left="142"/>
        <w:rPr>
          <w:rFonts w:eastAsia="Times New Roman"/>
        </w:rPr>
      </w:pPr>
      <w:r>
        <w:rPr>
          <w:rFonts w:eastAsia="Times New Roman"/>
        </w:rPr>
        <w:t>Application should contain an extendible side bar like on the pictures below:</w:t>
      </w:r>
    </w:p>
    <w:p w14:paraId="765E9DC7" w14:textId="77777777" w:rsidR="00351E28" w:rsidRDefault="00351E28" w:rsidP="004F0416">
      <w:pPr>
        <w:ind w:left="142"/>
        <w:rPr>
          <w:rFonts w:eastAsia="Times New Roman"/>
        </w:rPr>
      </w:pPr>
    </w:p>
    <w:p w14:paraId="26D7E1F1" w14:textId="5D6AA7CC" w:rsidR="00351E28" w:rsidRDefault="00351E28" w:rsidP="004F0416">
      <w:pPr>
        <w:ind w:left="142"/>
        <w:rPr>
          <w:rFonts w:eastAsia="Times New Roman"/>
        </w:rPr>
      </w:pPr>
    </w:p>
    <w:p w14:paraId="0D1314CB" w14:textId="4CF0A485" w:rsidR="001B57A5" w:rsidRDefault="00351E28" w:rsidP="004F0416">
      <w:pPr>
        <w:keepNext/>
        <w:ind w:left="142"/>
      </w:pPr>
      <w:r>
        <w:rPr>
          <w:noProof/>
          <w:lang w:eastAsia="en-US"/>
        </w:rPr>
        <w:drawing>
          <wp:inline distT="0" distB="0" distL="0" distR="0" wp14:anchorId="06627ACB" wp14:editId="3E0B1824">
            <wp:extent cx="1267923" cy="240149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269063" cy="2403657"/>
                    </a:xfrm>
                    <a:prstGeom prst="rect">
                      <a:avLst/>
                    </a:prstGeom>
                  </pic:spPr>
                </pic:pic>
              </a:graphicData>
            </a:graphic>
          </wp:inline>
        </w:drawing>
      </w:r>
      <w:r>
        <w:rPr>
          <w:noProof/>
          <w:lang w:eastAsia="en-US"/>
        </w:rPr>
        <w:drawing>
          <wp:inline distT="0" distB="0" distL="0" distR="0" wp14:anchorId="1CAA4564" wp14:editId="4B34BD48">
            <wp:extent cx="1262736" cy="24030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262688" cy="2402952"/>
                    </a:xfrm>
                    <a:prstGeom prst="rect">
                      <a:avLst/>
                    </a:prstGeom>
                  </pic:spPr>
                </pic:pic>
              </a:graphicData>
            </a:graphic>
          </wp:inline>
        </w:drawing>
      </w:r>
      <w:r>
        <w:rPr>
          <w:noProof/>
          <w:lang w:eastAsia="en-US"/>
        </w:rPr>
        <w:t xml:space="preserve">       </w:t>
      </w:r>
      <w:r>
        <w:rPr>
          <w:noProof/>
          <w:lang w:eastAsia="en-US"/>
        </w:rPr>
        <w:drawing>
          <wp:inline distT="0" distB="0" distL="0" distR="0" wp14:anchorId="4762CD0D" wp14:editId="2C40D711">
            <wp:extent cx="3240535" cy="21316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42583" cy="2132968"/>
                    </a:xfrm>
                    <a:prstGeom prst="rect">
                      <a:avLst/>
                    </a:prstGeom>
                  </pic:spPr>
                </pic:pic>
              </a:graphicData>
            </a:graphic>
          </wp:inline>
        </w:drawing>
      </w:r>
    </w:p>
    <w:p w14:paraId="07D8FFC2" w14:textId="5EB25DAA" w:rsidR="001B57A5" w:rsidRDefault="001B57A5" w:rsidP="004F0416">
      <w:pPr>
        <w:pStyle w:val="Caption"/>
        <w:ind w:left="142"/>
      </w:pPr>
      <w:proofErr w:type="gramStart"/>
      <w:r>
        <w:t xml:space="preserve">Figure </w:t>
      </w:r>
      <w:r>
        <w:fldChar w:fldCharType="begin"/>
      </w:r>
      <w:r>
        <w:instrText xml:space="preserve"> SEQ Figure \* ARABIC </w:instrText>
      </w:r>
      <w:r>
        <w:fldChar w:fldCharType="separate"/>
      </w:r>
      <w:r w:rsidR="00E144A1">
        <w:rPr>
          <w:noProof/>
        </w:rPr>
        <w:t>1</w:t>
      </w:r>
      <w:r>
        <w:fldChar w:fldCharType="end"/>
      </w:r>
      <w:r>
        <w:t>.</w:t>
      </w:r>
      <w:proofErr w:type="gramEnd"/>
      <w:r>
        <w:t xml:space="preserve"> </w:t>
      </w:r>
      <w:proofErr w:type="gramStart"/>
      <w:r>
        <w:t>Application layout.</w:t>
      </w:r>
      <w:proofErr w:type="gramEnd"/>
    </w:p>
    <w:p w14:paraId="72B6822F" w14:textId="77777777" w:rsidR="001B57A5" w:rsidRDefault="001B57A5" w:rsidP="004F0416">
      <w:pPr>
        <w:ind w:left="142"/>
        <w:rPr>
          <w:rFonts w:eastAsia="Times New Roman"/>
        </w:rPr>
      </w:pPr>
    </w:p>
    <w:p w14:paraId="44C1D81C" w14:textId="2D112164" w:rsidR="008C0D09" w:rsidRDefault="001B57A5" w:rsidP="004F0416">
      <w:pPr>
        <w:ind w:left="142"/>
        <w:rPr>
          <w:rFonts w:eastAsia="Times New Roman"/>
        </w:rPr>
      </w:pPr>
      <w:r>
        <w:rPr>
          <w:rFonts w:eastAsia="Times New Roman"/>
        </w:rPr>
        <w:t>The side bar contains buttons or tabs for each particular module of the application:</w:t>
      </w:r>
    </w:p>
    <w:p w14:paraId="053AB44D" w14:textId="601A79F1" w:rsidR="001B57A5" w:rsidRDefault="001B57A5" w:rsidP="004F0416">
      <w:pPr>
        <w:pStyle w:val="ListParagraph"/>
        <w:numPr>
          <w:ilvl w:val="0"/>
          <w:numId w:val="24"/>
        </w:numPr>
        <w:ind w:left="1134"/>
        <w:rPr>
          <w:rFonts w:eastAsia="Times New Roman"/>
        </w:rPr>
      </w:pPr>
      <w:r>
        <w:rPr>
          <w:rFonts w:eastAsia="Times New Roman"/>
        </w:rPr>
        <w:t>Camera</w:t>
      </w:r>
    </w:p>
    <w:p w14:paraId="7994E4CD" w14:textId="38F03A2E" w:rsidR="001B57A5" w:rsidRDefault="001B57A5" w:rsidP="004F0416">
      <w:pPr>
        <w:pStyle w:val="ListParagraph"/>
        <w:numPr>
          <w:ilvl w:val="0"/>
          <w:numId w:val="24"/>
        </w:numPr>
        <w:ind w:left="1134"/>
        <w:rPr>
          <w:rFonts w:eastAsia="Times New Roman"/>
        </w:rPr>
      </w:pPr>
      <w:r>
        <w:rPr>
          <w:rFonts w:eastAsia="Times New Roman"/>
        </w:rPr>
        <w:t>Network</w:t>
      </w:r>
    </w:p>
    <w:p w14:paraId="09DB30EA" w14:textId="3298BDED" w:rsidR="001B57A5" w:rsidRPr="001B57A5" w:rsidRDefault="001B57A5" w:rsidP="004F0416">
      <w:pPr>
        <w:pStyle w:val="ListParagraph"/>
        <w:numPr>
          <w:ilvl w:val="0"/>
          <w:numId w:val="24"/>
        </w:numPr>
        <w:ind w:left="1134"/>
        <w:rPr>
          <w:rFonts w:eastAsia="Times New Roman"/>
        </w:rPr>
      </w:pPr>
      <w:r>
        <w:rPr>
          <w:rFonts w:eastAsia="Times New Roman"/>
        </w:rPr>
        <w:t>System</w:t>
      </w:r>
    </w:p>
    <w:p w14:paraId="0251E0C2" w14:textId="48F5F0BB" w:rsidR="00E27D9D" w:rsidRDefault="00E27D9D" w:rsidP="004F0416">
      <w:pPr>
        <w:ind w:left="142"/>
      </w:pPr>
    </w:p>
    <w:p w14:paraId="673B3938" w14:textId="77777777" w:rsidR="008C0D09" w:rsidRDefault="008C0D09" w:rsidP="004F0416">
      <w:pPr>
        <w:ind w:left="142"/>
        <w:rPr>
          <w:rFonts w:eastAsia="Times New Roman"/>
          <w:b/>
          <w:bCs/>
          <w:sz w:val="36"/>
          <w:szCs w:val="36"/>
        </w:rPr>
      </w:pPr>
      <w:r>
        <w:rPr>
          <w:rFonts w:eastAsia="Times New Roman"/>
        </w:rPr>
        <w:br w:type="page"/>
      </w:r>
    </w:p>
    <w:p w14:paraId="3FB8DAAE" w14:textId="6A1C7F86" w:rsidR="00AA41C4" w:rsidRDefault="00AA41C4" w:rsidP="004F0416">
      <w:pPr>
        <w:pStyle w:val="Heading2"/>
        <w:ind w:left="142"/>
        <w:rPr>
          <w:rFonts w:eastAsia="Times New Roman"/>
        </w:rPr>
      </w:pPr>
      <w:bookmarkStart w:id="7" w:name="_Toc195954517"/>
      <w:r>
        <w:rPr>
          <w:rFonts w:eastAsia="Times New Roman"/>
        </w:rPr>
        <w:lastRenderedPageBreak/>
        <w:t>Camera</w:t>
      </w:r>
      <w:bookmarkEnd w:id="7"/>
    </w:p>
    <w:p w14:paraId="3616A702" w14:textId="4F9EED6B" w:rsidR="00AA41C4" w:rsidRDefault="00AA41C4" w:rsidP="004F0416">
      <w:pPr>
        <w:ind w:left="142"/>
        <w:rPr>
          <w:rFonts w:eastAsia="Times New Roman"/>
        </w:rPr>
      </w:pPr>
      <w:r>
        <w:rPr>
          <w:rFonts w:eastAsia="Times New Roman"/>
        </w:rPr>
        <w:t xml:space="preserve">The Camera module is responsible for video image capture, </w:t>
      </w:r>
      <w:r w:rsidR="00886E76">
        <w:rPr>
          <w:rFonts w:eastAsia="Times New Roman"/>
        </w:rPr>
        <w:t xml:space="preserve">Machin Vision </w:t>
      </w:r>
      <w:r>
        <w:rPr>
          <w:rFonts w:eastAsia="Times New Roman"/>
        </w:rPr>
        <w:t>processi</w:t>
      </w:r>
      <w:r w:rsidR="001A014B">
        <w:rPr>
          <w:rFonts w:eastAsia="Times New Roman"/>
        </w:rPr>
        <w:t>ng</w:t>
      </w:r>
      <w:r w:rsidR="00886E76">
        <w:rPr>
          <w:rFonts w:eastAsia="Times New Roman"/>
        </w:rPr>
        <w:t xml:space="preserve"> algorithms</w:t>
      </w:r>
      <w:r w:rsidR="001A014B">
        <w:rPr>
          <w:rFonts w:eastAsia="Times New Roman"/>
        </w:rPr>
        <w:t>, debug info</w:t>
      </w:r>
      <w:r w:rsidR="001B57A5">
        <w:rPr>
          <w:rFonts w:eastAsia="Times New Roman"/>
        </w:rPr>
        <w:t xml:space="preserve"> visualization</w:t>
      </w:r>
      <w:r w:rsidR="001A014B">
        <w:rPr>
          <w:rFonts w:eastAsia="Times New Roman"/>
        </w:rPr>
        <w:t xml:space="preserve">, </w:t>
      </w:r>
      <w:r w:rsidR="00886E76">
        <w:rPr>
          <w:rFonts w:eastAsia="Times New Roman"/>
        </w:rPr>
        <w:t xml:space="preserve">stream recording </w:t>
      </w:r>
      <w:r w:rsidR="001A014B">
        <w:rPr>
          <w:rFonts w:eastAsia="Times New Roman"/>
        </w:rPr>
        <w:t xml:space="preserve">to the local filesystem </w:t>
      </w:r>
      <w:r>
        <w:rPr>
          <w:rFonts w:eastAsia="Times New Roman"/>
        </w:rPr>
        <w:t>and streaming over a network.</w:t>
      </w:r>
      <w:r w:rsidR="001B57A5">
        <w:rPr>
          <w:rFonts w:eastAsia="Times New Roman"/>
        </w:rPr>
        <w:t xml:space="preserve"> </w:t>
      </w:r>
    </w:p>
    <w:p w14:paraId="77EC5B1F" w14:textId="7606D504" w:rsidR="001B57A5" w:rsidRDefault="001B57A5" w:rsidP="004F0416">
      <w:pPr>
        <w:ind w:left="142"/>
        <w:rPr>
          <w:rFonts w:eastAsia="Times New Roman"/>
        </w:rPr>
      </w:pPr>
      <w:r>
        <w:rPr>
          <w:rFonts w:eastAsia="Times New Roman"/>
        </w:rPr>
        <w:t>Also, Camera tab has Video preview block with some control button and switches.</w:t>
      </w:r>
    </w:p>
    <w:p w14:paraId="18463B08" w14:textId="56A54189" w:rsidR="008C0D09" w:rsidRDefault="00886E76" w:rsidP="004F0416">
      <w:pPr>
        <w:ind w:left="142"/>
        <w:rPr>
          <w:rFonts w:eastAsia="Times New Roman"/>
        </w:rPr>
      </w:pPr>
      <w:r>
        <w:rPr>
          <w:rFonts w:eastAsia="Times New Roman"/>
        </w:rPr>
        <w:t xml:space="preserve">As the Camera preview block should be always in front of user, while all Camera setting may not fit to the view are, it is proposed to split Preview and Camera Settings into two panels and add a scroll bar to the Camera Setting (see </w:t>
      </w:r>
      <w:r>
        <w:rPr>
          <w:rFonts w:eastAsia="Times New Roman"/>
        </w:rPr>
        <w:fldChar w:fldCharType="begin"/>
      </w:r>
      <w:r>
        <w:rPr>
          <w:rFonts w:eastAsia="Times New Roman"/>
        </w:rPr>
        <w:instrText xml:space="preserve"> REF _Ref158208974 \h </w:instrText>
      </w:r>
      <w:r>
        <w:rPr>
          <w:rFonts w:eastAsia="Times New Roman"/>
        </w:rPr>
      </w:r>
      <w:r>
        <w:rPr>
          <w:rFonts w:eastAsia="Times New Roman"/>
        </w:rPr>
        <w:fldChar w:fldCharType="separate"/>
      </w:r>
      <w:r w:rsidR="00E144A1">
        <w:t xml:space="preserve">Figure </w:t>
      </w:r>
      <w:r w:rsidR="00E144A1">
        <w:rPr>
          <w:noProof/>
        </w:rPr>
        <w:t>2</w:t>
      </w:r>
      <w:r>
        <w:rPr>
          <w:rFonts w:eastAsia="Times New Roman"/>
        </w:rPr>
        <w:fldChar w:fldCharType="end"/>
      </w:r>
      <w:r>
        <w:rPr>
          <w:rFonts w:eastAsia="Times New Roman"/>
        </w:rPr>
        <w:t xml:space="preserve">). </w:t>
      </w:r>
    </w:p>
    <w:p w14:paraId="20FCDA02" w14:textId="77777777" w:rsidR="00351E28" w:rsidRDefault="00351E28" w:rsidP="004F0416">
      <w:pPr>
        <w:ind w:left="142"/>
        <w:rPr>
          <w:rFonts w:eastAsia="Times New Roman"/>
        </w:rPr>
      </w:pPr>
    </w:p>
    <w:p w14:paraId="1F44308E" w14:textId="77777777" w:rsidR="00351E28" w:rsidRDefault="00351E28" w:rsidP="004F0416">
      <w:pPr>
        <w:ind w:left="142"/>
        <w:rPr>
          <w:rFonts w:eastAsia="Times New Roman"/>
        </w:rPr>
      </w:pPr>
    </w:p>
    <w:p w14:paraId="6A7D1A1B" w14:textId="048E91B3" w:rsidR="00351E28" w:rsidRDefault="00E70046" w:rsidP="004F0416">
      <w:pPr>
        <w:ind w:left="142"/>
        <w:rPr>
          <w:rFonts w:eastAsia="Times New Roman"/>
        </w:rPr>
      </w:pPr>
      <w:r>
        <w:rPr>
          <w:rFonts w:eastAsia="Times New Roman"/>
          <w:noProof/>
          <w:lang w:eastAsia="en-US"/>
        </w:rPr>
        <w:drawing>
          <wp:inline distT="0" distB="0" distL="0" distR="0" wp14:anchorId="6E256A6E" wp14:editId="2C70F5B3">
            <wp:extent cx="1774412" cy="24982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4833" cy="2498872"/>
                    </a:xfrm>
                    <a:prstGeom prst="rect">
                      <a:avLst/>
                    </a:prstGeom>
                    <a:noFill/>
                    <a:ln>
                      <a:noFill/>
                    </a:ln>
                  </pic:spPr>
                </pic:pic>
              </a:graphicData>
            </a:graphic>
          </wp:inline>
        </w:drawing>
      </w:r>
      <w:r>
        <w:rPr>
          <w:rFonts w:eastAsia="Times New Roman"/>
          <w:noProof/>
          <w:lang w:eastAsia="en-US"/>
        </w:rPr>
        <w:t xml:space="preserve">          </w:t>
      </w:r>
      <w:r>
        <w:rPr>
          <w:noProof/>
          <w:lang w:eastAsia="en-US"/>
        </w:rPr>
        <w:drawing>
          <wp:inline distT="0" distB="0" distL="0" distR="0" wp14:anchorId="41B5C896" wp14:editId="12355C47">
            <wp:extent cx="3815130" cy="249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14938" cy="2491530"/>
                    </a:xfrm>
                    <a:prstGeom prst="rect">
                      <a:avLst/>
                    </a:prstGeom>
                  </pic:spPr>
                </pic:pic>
              </a:graphicData>
            </a:graphic>
          </wp:inline>
        </w:drawing>
      </w:r>
    </w:p>
    <w:p w14:paraId="09B7AFFF" w14:textId="77777777" w:rsidR="008C0D09" w:rsidRDefault="008C0D09" w:rsidP="004F0416">
      <w:pPr>
        <w:ind w:left="142"/>
        <w:rPr>
          <w:rFonts w:eastAsia="Times New Roman"/>
        </w:rPr>
      </w:pPr>
    </w:p>
    <w:p w14:paraId="20E0625F" w14:textId="77777777" w:rsidR="001B57A5" w:rsidRDefault="001B57A5" w:rsidP="004F0416">
      <w:pPr>
        <w:pStyle w:val="Caption"/>
        <w:ind w:left="142"/>
        <w:rPr>
          <w:rFonts w:eastAsia="Times New Roman"/>
        </w:rPr>
      </w:pPr>
      <w:bookmarkStart w:id="8" w:name="_Ref158208974"/>
      <w:bookmarkStart w:id="9" w:name="_Ref158208966"/>
      <w:proofErr w:type="gramStart"/>
      <w:r>
        <w:t xml:space="preserve">Figure </w:t>
      </w:r>
      <w:r>
        <w:fldChar w:fldCharType="begin"/>
      </w:r>
      <w:r>
        <w:instrText xml:space="preserve"> SEQ Figure \* ARABIC </w:instrText>
      </w:r>
      <w:r>
        <w:fldChar w:fldCharType="separate"/>
      </w:r>
      <w:r w:rsidR="00E144A1">
        <w:rPr>
          <w:noProof/>
        </w:rPr>
        <w:t>2</w:t>
      </w:r>
      <w:r>
        <w:fldChar w:fldCharType="end"/>
      </w:r>
      <w:bookmarkEnd w:id="8"/>
      <w:r>
        <w:t>.</w:t>
      </w:r>
      <w:proofErr w:type="gramEnd"/>
      <w:r>
        <w:t xml:space="preserve"> </w:t>
      </w:r>
      <w:proofErr w:type="gramStart"/>
      <w:r>
        <w:t xml:space="preserve">Camera module layout and responsiveness </w:t>
      </w:r>
      <w:proofErr w:type="spellStart"/>
      <w:r>
        <w:t>behaviour</w:t>
      </w:r>
      <w:proofErr w:type="spellEnd"/>
      <w:r>
        <w:t>.</w:t>
      </w:r>
      <w:bookmarkEnd w:id="9"/>
      <w:proofErr w:type="gramEnd"/>
    </w:p>
    <w:p w14:paraId="7397C7FE" w14:textId="35D99A63" w:rsidR="001B57A5" w:rsidRDefault="00886E76" w:rsidP="004F0416">
      <w:pPr>
        <w:pStyle w:val="Heading3"/>
        <w:ind w:left="142"/>
        <w:rPr>
          <w:rFonts w:eastAsia="Times New Roman"/>
        </w:rPr>
      </w:pPr>
      <w:bookmarkStart w:id="10" w:name="_Toc195954518"/>
      <w:r>
        <w:rPr>
          <w:rFonts w:eastAsia="Times New Roman"/>
        </w:rPr>
        <w:t>Preview panel</w:t>
      </w:r>
      <w:bookmarkEnd w:id="10"/>
    </w:p>
    <w:p w14:paraId="53CFF22C" w14:textId="117654D2" w:rsidR="005A3B8C" w:rsidRDefault="005A3B8C" w:rsidP="004F0416">
      <w:pPr>
        <w:ind w:left="142"/>
        <w:rPr>
          <w:rFonts w:eastAsia="Times New Roman"/>
        </w:rPr>
      </w:pPr>
      <w:r>
        <w:rPr>
          <w:rFonts w:eastAsia="Times New Roman"/>
        </w:rPr>
        <w:t>The preview panel consists of the following sub-panels:</w:t>
      </w:r>
    </w:p>
    <w:p w14:paraId="6B8A663C" w14:textId="1527124D" w:rsidR="005A3B8C" w:rsidRPr="00D70063" w:rsidRDefault="00D10CE8" w:rsidP="004F0416">
      <w:pPr>
        <w:pStyle w:val="ListParagraph"/>
        <w:numPr>
          <w:ilvl w:val="0"/>
          <w:numId w:val="25"/>
        </w:numPr>
        <w:ind w:left="851"/>
        <w:rPr>
          <w:rFonts w:eastAsia="Times New Roman"/>
        </w:rPr>
      </w:pPr>
      <w:r w:rsidRPr="00D70063">
        <w:rPr>
          <w:rFonts w:eastAsia="Times New Roman"/>
        </w:rPr>
        <w:t>Video Preview</w:t>
      </w:r>
      <w:r w:rsidR="00931911">
        <w:rPr>
          <w:rFonts w:eastAsia="Times New Roman"/>
        </w:rPr>
        <w:t>.</w:t>
      </w:r>
    </w:p>
    <w:p w14:paraId="31021201" w14:textId="1C9181A3" w:rsidR="00D10CE8" w:rsidRPr="00D70063" w:rsidRDefault="00D10CE8" w:rsidP="004F0416">
      <w:pPr>
        <w:pStyle w:val="ListParagraph"/>
        <w:numPr>
          <w:ilvl w:val="0"/>
          <w:numId w:val="25"/>
        </w:numPr>
        <w:ind w:left="851"/>
        <w:rPr>
          <w:rFonts w:eastAsia="Times New Roman"/>
        </w:rPr>
      </w:pPr>
      <w:r w:rsidRPr="00D70063">
        <w:rPr>
          <w:rFonts w:eastAsia="Times New Roman"/>
        </w:rPr>
        <w:t>Preview control</w:t>
      </w:r>
      <w:r w:rsidR="00931911">
        <w:rPr>
          <w:rFonts w:eastAsia="Times New Roman"/>
        </w:rPr>
        <w:t>.</w:t>
      </w:r>
    </w:p>
    <w:p w14:paraId="6CE9EB6B" w14:textId="41DE244B" w:rsidR="005A3B8C" w:rsidRPr="00D70063" w:rsidRDefault="005A3B8C" w:rsidP="004F0416">
      <w:pPr>
        <w:pStyle w:val="ListParagraph"/>
        <w:numPr>
          <w:ilvl w:val="0"/>
          <w:numId w:val="25"/>
        </w:numPr>
        <w:ind w:left="851"/>
        <w:rPr>
          <w:rFonts w:eastAsia="Times New Roman"/>
        </w:rPr>
      </w:pPr>
      <w:r w:rsidRPr="00D70063">
        <w:rPr>
          <w:rFonts w:eastAsia="Times New Roman"/>
        </w:rPr>
        <w:t>Playback</w:t>
      </w:r>
      <w:r w:rsidR="00931911">
        <w:rPr>
          <w:rFonts w:eastAsia="Times New Roman"/>
        </w:rPr>
        <w:t xml:space="preserve"> control.</w:t>
      </w:r>
    </w:p>
    <w:p w14:paraId="52AED04B" w14:textId="51CC51B3" w:rsidR="005A3B8C" w:rsidRDefault="005A3B8C" w:rsidP="004F0416">
      <w:pPr>
        <w:pStyle w:val="Subtitle"/>
        <w:ind w:left="142"/>
        <w:rPr>
          <w:rFonts w:eastAsia="Times New Roman"/>
        </w:rPr>
      </w:pPr>
      <w:r>
        <w:rPr>
          <w:rFonts w:eastAsia="Times New Roman"/>
        </w:rPr>
        <w:t xml:space="preserve">Video Preview </w:t>
      </w:r>
    </w:p>
    <w:p w14:paraId="576E6F4A" w14:textId="77777777" w:rsidR="00E70046" w:rsidRDefault="00E70046" w:rsidP="004F0416">
      <w:pPr>
        <w:ind w:left="142"/>
        <w:rPr>
          <w:rFonts w:eastAsia="Times New Roman"/>
        </w:rPr>
      </w:pPr>
    </w:p>
    <w:p w14:paraId="5D9AE409" w14:textId="14E0A138" w:rsidR="00364223" w:rsidRDefault="005A3B8C" w:rsidP="004F0416">
      <w:pPr>
        <w:ind w:left="142"/>
        <w:rPr>
          <w:rFonts w:eastAsia="Times New Roman"/>
        </w:rPr>
      </w:pPr>
      <w:r>
        <w:rPr>
          <w:rFonts w:eastAsia="Times New Roman"/>
        </w:rPr>
        <w:t xml:space="preserve">Video </w:t>
      </w:r>
      <w:r w:rsidR="00AB2089">
        <w:rPr>
          <w:rFonts w:eastAsia="Times New Roman"/>
        </w:rPr>
        <w:t>Preview is an element that decode</w:t>
      </w:r>
      <w:r w:rsidR="009E0263">
        <w:rPr>
          <w:rFonts w:eastAsia="Times New Roman"/>
        </w:rPr>
        <w:t>s</w:t>
      </w:r>
      <w:r w:rsidR="00AB2089">
        <w:rPr>
          <w:rFonts w:eastAsia="Times New Roman"/>
        </w:rPr>
        <w:t xml:space="preserve"> video stream received over </w:t>
      </w:r>
      <w:proofErr w:type="spellStart"/>
      <w:r w:rsidR="00AA0036">
        <w:rPr>
          <w:rFonts w:eastAsia="Times New Roman"/>
        </w:rPr>
        <w:t>WebSocket</w:t>
      </w:r>
      <w:proofErr w:type="spellEnd"/>
      <w:r w:rsidR="00E70046">
        <w:rPr>
          <w:rFonts w:eastAsia="Times New Roman"/>
        </w:rPr>
        <w:t xml:space="preserve"> </w:t>
      </w:r>
      <w:r w:rsidR="0070282A">
        <w:rPr>
          <w:rFonts w:eastAsia="Times New Roman"/>
        </w:rPr>
        <w:t>or regular UDP connection (</w:t>
      </w:r>
      <w:r w:rsidR="0070282A" w:rsidRPr="0070282A">
        <w:rPr>
          <w:rFonts w:eastAsia="Times New Roman"/>
        </w:rPr>
        <w:t>Node.js</w:t>
      </w:r>
      <w:r w:rsidR="0070282A">
        <w:rPr>
          <w:rFonts w:eastAsia="Times New Roman"/>
        </w:rPr>
        <w:t xml:space="preserve"> </w:t>
      </w:r>
      <w:proofErr w:type="spellStart"/>
      <w:r w:rsidR="0070282A" w:rsidRPr="0070282A">
        <w:rPr>
          <w:rFonts w:eastAsia="Times New Roman"/>
        </w:rPr>
        <w:t>dgram.Socket</w:t>
      </w:r>
      <w:proofErr w:type="spellEnd"/>
      <w:r w:rsidR="0070282A">
        <w:rPr>
          <w:rFonts w:eastAsia="Times New Roman"/>
        </w:rPr>
        <w:t xml:space="preserve">) </w:t>
      </w:r>
      <w:r w:rsidR="00E70046">
        <w:rPr>
          <w:rFonts w:eastAsia="Times New Roman"/>
        </w:rPr>
        <w:t xml:space="preserve">within a </w:t>
      </w:r>
      <w:r w:rsidR="00E70046" w:rsidRPr="00E70046">
        <w:rPr>
          <w:rFonts w:eastAsia="Times New Roman"/>
          <w:i/>
        </w:rPr>
        <w:t>_local_</w:t>
      </w:r>
      <w:r w:rsidR="00E70046">
        <w:rPr>
          <w:rFonts w:eastAsia="Times New Roman"/>
        </w:rPr>
        <w:t xml:space="preserve"> network</w:t>
      </w:r>
      <w:r w:rsidR="00AB2089">
        <w:rPr>
          <w:rFonts w:eastAsia="Times New Roman"/>
        </w:rPr>
        <w:t>.</w:t>
      </w:r>
      <w:r w:rsidR="003C3213">
        <w:rPr>
          <w:rFonts w:eastAsia="Times New Roman"/>
        </w:rPr>
        <w:t xml:space="preserve"> </w:t>
      </w:r>
    </w:p>
    <w:p w14:paraId="20DDB115" w14:textId="15D62306" w:rsidR="00DA7EC4" w:rsidRDefault="00674CF9" w:rsidP="004F0416">
      <w:pPr>
        <w:ind w:left="142"/>
        <w:rPr>
          <w:rFonts w:eastAsia="Times New Roman"/>
        </w:rPr>
      </w:pPr>
      <w:r>
        <w:rPr>
          <w:rFonts w:eastAsia="Times New Roman"/>
        </w:rPr>
        <w:t xml:space="preserve">The stream can be either MPEGTS (preferred) or if not possible, then Fragmented MP4 (ISO variant). </w:t>
      </w:r>
      <w:r w:rsidR="00AB2089">
        <w:rPr>
          <w:rFonts w:eastAsia="Times New Roman"/>
        </w:rPr>
        <w:t xml:space="preserve">The </w:t>
      </w:r>
      <w:r>
        <w:rPr>
          <w:rFonts w:eastAsia="Times New Roman"/>
        </w:rPr>
        <w:t xml:space="preserve">video </w:t>
      </w:r>
      <w:r w:rsidR="00AB2089">
        <w:rPr>
          <w:rFonts w:eastAsia="Times New Roman"/>
        </w:rPr>
        <w:t xml:space="preserve">is encoded by H.265 </w:t>
      </w:r>
      <w:r>
        <w:rPr>
          <w:rFonts w:eastAsia="Times New Roman"/>
        </w:rPr>
        <w:t xml:space="preserve">codec </w:t>
      </w:r>
      <w:r w:rsidR="00AB2089">
        <w:rPr>
          <w:rFonts w:eastAsia="Times New Roman"/>
        </w:rPr>
        <w:t>(aka HEVC)</w:t>
      </w:r>
      <w:r w:rsidR="003F0D9B">
        <w:rPr>
          <w:rFonts w:eastAsia="Times New Roman"/>
        </w:rPr>
        <w:t xml:space="preserve">. </w:t>
      </w:r>
      <w:r w:rsidR="00DA7EC4">
        <w:rPr>
          <w:rFonts w:eastAsia="Times New Roman"/>
        </w:rPr>
        <w:t xml:space="preserve">The input stream must be decoded and displayed as soon as possible with minimum possible delay – no buffering, </w:t>
      </w:r>
      <w:proofErr w:type="spellStart"/>
      <w:r w:rsidR="00DA7EC4">
        <w:rPr>
          <w:rFonts w:eastAsia="Times New Roman"/>
        </w:rPr>
        <w:t>dejitter</w:t>
      </w:r>
      <w:proofErr w:type="spellEnd"/>
      <w:r w:rsidR="00DA7EC4">
        <w:rPr>
          <w:rFonts w:eastAsia="Times New Roman"/>
        </w:rPr>
        <w:t xml:space="preserve"> and other smoothing techniques al</w:t>
      </w:r>
      <w:r w:rsidR="003F0D9B">
        <w:rPr>
          <w:rFonts w:eastAsia="Times New Roman"/>
        </w:rPr>
        <w:t>l</w:t>
      </w:r>
      <w:r w:rsidR="00DA7EC4">
        <w:rPr>
          <w:rFonts w:eastAsia="Times New Roman"/>
        </w:rPr>
        <w:t>owed. In case of network bandwidth limitation or delay it may happens that several packets</w:t>
      </w:r>
      <w:r w:rsidR="00AA0036">
        <w:rPr>
          <w:rFonts w:eastAsia="Times New Roman"/>
        </w:rPr>
        <w:t xml:space="preserve"> arrive at the same time. In this</w:t>
      </w:r>
      <w:r w:rsidR="00DA7EC4">
        <w:rPr>
          <w:rFonts w:eastAsia="Times New Roman"/>
        </w:rPr>
        <w:t xml:space="preserve"> case only </w:t>
      </w:r>
      <w:r w:rsidR="00AA0036">
        <w:rPr>
          <w:rFonts w:eastAsia="Times New Roman"/>
        </w:rPr>
        <w:t xml:space="preserve">a </w:t>
      </w:r>
      <w:r w:rsidR="00DA7EC4">
        <w:rPr>
          <w:rFonts w:eastAsia="Times New Roman"/>
        </w:rPr>
        <w:t xml:space="preserve">most recent frame should be displayed. </w:t>
      </w:r>
    </w:p>
    <w:p w14:paraId="09519534" w14:textId="275AEF37" w:rsidR="00DA7EC4" w:rsidRDefault="00DA7EC4" w:rsidP="004F0416">
      <w:pPr>
        <w:ind w:left="142"/>
        <w:rPr>
          <w:rFonts w:eastAsia="Times New Roman"/>
        </w:rPr>
      </w:pPr>
      <w:r>
        <w:rPr>
          <w:rFonts w:eastAsia="Times New Roman"/>
        </w:rPr>
        <w:t xml:space="preserve">The pace control </w:t>
      </w:r>
      <w:r w:rsidR="00AA0036">
        <w:rPr>
          <w:rFonts w:eastAsia="Times New Roman"/>
        </w:rPr>
        <w:t xml:space="preserve">of the video stream </w:t>
      </w:r>
      <w:r>
        <w:rPr>
          <w:rFonts w:eastAsia="Times New Roman"/>
        </w:rPr>
        <w:t>is fully on the server side.</w:t>
      </w:r>
    </w:p>
    <w:p w14:paraId="07FA7957" w14:textId="5A856392" w:rsidR="003F0D9B" w:rsidRDefault="003F0D9B" w:rsidP="004F0416">
      <w:pPr>
        <w:ind w:left="142"/>
        <w:rPr>
          <w:rFonts w:eastAsia="Times New Roman"/>
        </w:rPr>
      </w:pPr>
      <w:r>
        <w:rPr>
          <w:rFonts w:eastAsia="Times New Roman"/>
        </w:rPr>
        <w:lastRenderedPageBreak/>
        <w:t>The Preview performance must be able to proceed @60FPS with max delay &lt;100ms. The target delay is ~40ms</w:t>
      </w:r>
      <w:r w:rsidR="009D078E">
        <w:rPr>
          <w:rFonts w:eastAsia="Times New Roman"/>
        </w:rPr>
        <w:t>.</w:t>
      </w:r>
    </w:p>
    <w:p w14:paraId="700CAA57" w14:textId="77777777" w:rsidR="003C3213" w:rsidRPr="003C3213" w:rsidRDefault="003C3213" w:rsidP="004F0416">
      <w:pPr>
        <w:ind w:left="142"/>
        <w:rPr>
          <w:rFonts w:eastAsia="Times New Roman"/>
          <w:i/>
        </w:rPr>
      </w:pPr>
    </w:p>
    <w:p w14:paraId="090AADFC" w14:textId="3B8EB7C3" w:rsidR="00AB2089" w:rsidRDefault="00AB2089" w:rsidP="004F0416">
      <w:pPr>
        <w:ind w:left="142"/>
        <w:rPr>
          <w:rFonts w:eastAsia="Times New Roman"/>
        </w:rPr>
      </w:pPr>
      <w:r>
        <w:rPr>
          <w:rFonts w:eastAsia="Times New Roman"/>
        </w:rPr>
        <w:t xml:space="preserve">The MPEG-TS stream along with video data contains so called Meta Data. The Machine Vision processing module uses these </w:t>
      </w:r>
      <w:r w:rsidR="009E0263">
        <w:rPr>
          <w:rFonts w:eastAsia="Times New Roman"/>
        </w:rPr>
        <w:t>Meta D</w:t>
      </w:r>
      <w:r>
        <w:rPr>
          <w:rFonts w:eastAsia="Times New Roman"/>
        </w:rPr>
        <w:t xml:space="preserve">ata </w:t>
      </w:r>
      <w:r w:rsidR="009E0263">
        <w:rPr>
          <w:rFonts w:eastAsia="Times New Roman"/>
        </w:rPr>
        <w:t xml:space="preserve">as a transport </w:t>
      </w:r>
      <w:r>
        <w:rPr>
          <w:rFonts w:eastAsia="Times New Roman"/>
        </w:rPr>
        <w:t xml:space="preserve">for debug info. Accordingly, </w:t>
      </w:r>
      <w:r w:rsidR="002E344B">
        <w:rPr>
          <w:rFonts w:eastAsia="Times New Roman"/>
        </w:rPr>
        <w:t xml:space="preserve">if configured by a user, </w:t>
      </w:r>
      <w:r>
        <w:rPr>
          <w:rFonts w:eastAsia="Times New Roman"/>
        </w:rPr>
        <w:t xml:space="preserve">the </w:t>
      </w:r>
      <w:r w:rsidR="002E344B">
        <w:rPr>
          <w:rFonts w:eastAsia="Times New Roman"/>
        </w:rPr>
        <w:t>debug info should be extracted from the MPEG-TS stream and depicted over the video image</w:t>
      </w:r>
      <w:r w:rsidR="009D078E">
        <w:rPr>
          <w:rFonts w:eastAsia="Times New Roman"/>
        </w:rPr>
        <w:t xml:space="preserve"> (</w:t>
      </w:r>
      <w:hyperlink r:id="rId15" w:history="1">
        <w:r w:rsidR="00E70046" w:rsidRPr="00E47D3C">
          <w:rPr>
            <w:rStyle w:val="Hyperlink"/>
            <w:rFonts w:eastAsia="Times New Roman"/>
          </w:rPr>
          <w:t>https://www.oreilly.com/library/view/html5-canvas/9781449308032/ch06.html</w:t>
        </w:r>
      </w:hyperlink>
      <w:r w:rsidR="009D078E">
        <w:rPr>
          <w:rFonts w:eastAsia="Times New Roman"/>
        </w:rPr>
        <w:t>)</w:t>
      </w:r>
      <w:r w:rsidR="002E344B">
        <w:rPr>
          <w:rFonts w:eastAsia="Times New Roman"/>
        </w:rPr>
        <w:t>.</w:t>
      </w:r>
      <w:r w:rsidR="00E70046">
        <w:rPr>
          <w:rFonts w:eastAsia="Times New Roman"/>
        </w:rPr>
        <w:t xml:space="preserve"> Another option is to use </w:t>
      </w:r>
      <w:proofErr w:type="spellStart"/>
      <w:r w:rsidR="00E70046">
        <w:rPr>
          <w:rFonts w:eastAsia="Times New Roman"/>
        </w:rPr>
        <w:t>WebGL</w:t>
      </w:r>
      <w:proofErr w:type="spellEnd"/>
      <w:r w:rsidR="00E70046">
        <w:rPr>
          <w:rFonts w:eastAsia="Times New Roman"/>
        </w:rPr>
        <w:t xml:space="preserve">. </w:t>
      </w:r>
      <w:r w:rsidR="002E344B">
        <w:rPr>
          <w:rFonts w:eastAsia="Times New Roman"/>
        </w:rPr>
        <w:t xml:space="preserve">The info is in form of </w:t>
      </w:r>
      <w:proofErr w:type="gramStart"/>
      <w:r w:rsidR="002E344B">
        <w:rPr>
          <w:rFonts w:eastAsia="Times New Roman"/>
        </w:rPr>
        <w:t>primitives</w:t>
      </w:r>
      <w:proofErr w:type="gramEnd"/>
      <w:r w:rsidR="002E344B">
        <w:rPr>
          <w:rFonts w:eastAsia="Times New Roman"/>
        </w:rPr>
        <w:t xml:space="preserve"> </w:t>
      </w:r>
      <w:r w:rsidR="009E0263">
        <w:rPr>
          <w:rFonts w:eastAsia="Times New Roman"/>
        </w:rPr>
        <w:t xml:space="preserve">description </w:t>
      </w:r>
      <w:r w:rsidR="002E344B">
        <w:rPr>
          <w:rFonts w:eastAsia="Times New Roman"/>
        </w:rPr>
        <w:t xml:space="preserve">- circle, rectangle, </w:t>
      </w:r>
      <w:r w:rsidR="002E344B" w:rsidRPr="002E344B">
        <w:rPr>
          <w:rFonts w:eastAsia="Times New Roman"/>
        </w:rPr>
        <w:t>rhomb</w:t>
      </w:r>
      <w:r w:rsidR="002E344B">
        <w:rPr>
          <w:rFonts w:eastAsia="Times New Roman"/>
        </w:rPr>
        <w:t>, line, dot, arrow</w:t>
      </w:r>
      <w:r w:rsidR="009E0263">
        <w:rPr>
          <w:rFonts w:eastAsia="Times New Roman"/>
        </w:rPr>
        <w:t xml:space="preserve"> and text</w:t>
      </w:r>
      <w:r w:rsidR="002E344B">
        <w:rPr>
          <w:rFonts w:eastAsia="Times New Roman"/>
        </w:rPr>
        <w:t xml:space="preserve"> with specific color and optional text. The detailed Meta Data format description is in the Chapter </w:t>
      </w:r>
      <w:r w:rsidR="00E70046">
        <w:rPr>
          <w:rFonts w:eastAsia="Times New Roman"/>
          <w:highlight w:val="yellow"/>
        </w:rPr>
        <w:t>TBD</w:t>
      </w:r>
      <w:r w:rsidR="002E344B">
        <w:rPr>
          <w:rFonts w:eastAsia="Times New Roman"/>
        </w:rPr>
        <w:t>.</w:t>
      </w:r>
    </w:p>
    <w:p w14:paraId="1B6FA8C9" w14:textId="2808F9D8" w:rsidR="00AB2089" w:rsidRDefault="007E404B" w:rsidP="004F0416">
      <w:pPr>
        <w:ind w:left="142"/>
        <w:rPr>
          <w:rFonts w:eastAsia="Times New Roman"/>
        </w:rPr>
      </w:pPr>
      <w:r>
        <w:rPr>
          <w:rFonts w:eastAsia="Times New Roman"/>
        </w:rPr>
        <w:t>The frame size can differs depends on sensor type in use as well as preview mode selected (</w:t>
      </w:r>
      <w:proofErr w:type="spellStart"/>
      <w:r>
        <w:rPr>
          <w:rFonts w:eastAsia="Times New Roman"/>
        </w:rPr>
        <w:t>Captue</w:t>
      </w:r>
      <w:proofErr w:type="spellEnd"/>
      <w:r>
        <w:rPr>
          <w:rFonts w:eastAsia="Times New Roman"/>
        </w:rPr>
        <w:t>/</w:t>
      </w:r>
      <w:proofErr w:type="spellStart"/>
      <w:r>
        <w:rPr>
          <w:rFonts w:eastAsia="Times New Roman"/>
        </w:rPr>
        <w:t>MVision</w:t>
      </w:r>
      <w:proofErr w:type="spellEnd"/>
      <w:r>
        <w:rPr>
          <w:rFonts w:eastAsia="Times New Roman"/>
        </w:rPr>
        <w:t xml:space="preserve">) typical frame sizes are </w:t>
      </w:r>
      <w:r w:rsidR="002E344B">
        <w:rPr>
          <w:rFonts w:eastAsia="Times New Roman"/>
        </w:rPr>
        <w:t>384x288</w:t>
      </w:r>
      <w:r>
        <w:rPr>
          <w:rFonts w:eastAsia="Times New Roman"/>
        </w:rPr>
        <w:t>, 640x512 and 800x600</w:t>
      </w:r>
      <w:r w:rsidR="002E344B">
        <w:rPr>
          <w:rFonts w:eastAsia="Times New Roman"/>
        </w:rPr>
        <w:t xml:space="preserve">. On a desktop PC </w:t>
      </w:r>
      <w:r w:rsidR="0033111D">
        <w:rPr>
          <w:rFonts w:eastAsia="Times New Roman"/>
        </w:rPr>
        <w:t xml:space="preserve">a </w:t>
      </w:r>
      <w:r w:rsidR="009E0263">
        <w:rPr>
          <w:rFonts w:eastAsia="Times New Roman"/>
        </w:rPr>
        <w:t xml:space="preserve">native size video </w:t>
      </w:r>
      <w:r w:rsidR="002E344B">
        <w:rPr>
          <w:rFonts w:eastAsia="Times New Roman"/>
        </w:rPr>
        <w:t xml:space="preserve">looks too small and thus there should be an option </w:t>
      </w:r>
      <w:r w:rsidR="009E0263">
        <w:rPr>
          <w:rFonts w:eastAsia="Times New Roman"/>
        </w:rPr>
        <w:t xml:space="preserve">to increase Preview window scale </w:t>
      </w:r>
      <w:r w:rsidR="00283E7C">
        <w:rPr>
          <w:rFonts w:eastAsia="Times New Roman"/>
        </w:rPr>
        <w:t xml:space="preserve">to </w:t>
      </w:r>
      <w:r w:rsidR="009E0263">
        <w:rPr>
          <w:rFonts w:eastAsia="Times New Roman"/>
        </w:rPr>
        <w:t xml:space="preserve">1:2 and 1:4. </w:t>
      </w:r>
    </w:p>
    <w:p w14:paraId="4C6FECE2" w14:textId="21648DC3" w:rsidR="005A3B8C" w:rsidRDefault="005A3B8C" w:rsidP="004F0416">
      <w:pPr>
        <w:ind w:left="142"/>
        <w:rPr>
          <w:rFonts w:eastAsia="Times New Roman"/>
        </w:rPr>
      </w:pPr>
    </w:p>
    <w:p w14:paraId="076D324D" w14:textId="36558703" w:rsidR="00F863B3" w:rsidRPr="00F863B3" w:rsidRDefault="00F863B3" w:rsidP="004F0416">
      <w:pPr>
        <w:ind w:left="142"/>
        <w:rPr>
          <w:rFonts w:eastAsia="Times New Roman"/>
          <w:color w:val="FF0000"/>
        </w:rPr>
      </w:pPr>
      <w:r w:rsidRPr="00F863B3">
        <w:rPr>
          <w:rFonts w:eastAsia="Times New Roman"/>
          <w:color w:val="FF0000"/>
        </w:rPr>
        <w:t>2024-14-10 using we</w:t>
      </w:r>
      <w:r w:rsidR="00AA0036">
        <w:rPr>
          <w:rFonts w:eastAsia="Times New Roman"/>
          <w:color w:val="FF0000"/>
        </w:rPr>
        <w:t>b</w:t>
      </w:r>
      <w:r w:rsidRPr="00F863B3">
        <w:rPr>
          <w:rFonts w:eastAsia="Times New Roman"/>
          <w:color w:val="FF0000"/>
        </w:rPr>
        <w:t xml:space="preserve"> decode can solve the problem. There is a latency </w:t>
      </w:r>
      <w:proofErr w:type="spellStart"/>
      <w:r w:rsidRPr="00F863B3">
        <w:rPr>
          <w:rFonts w:eastAsia="Times New Roman"/>
          <w:color w:val="FF0000"/>
        </w:rPr>
        <w:t>config</w:t>
      </w:r>
      <w:proofErr w:type="spellEnd"/>
      <w:r w:rsidRPr="00F863B3">
        <w:rPr>
          <w:rFonts w:eastAsia="Times New Roman"/>
          <w:color w:val="FF0000"/>
        </w:rPr>
        <w:t xml:space="preserve"> option as well (https://www.w3.org/TR/webcodecs/#enumdef-latencymode).</w:t>
      </w:r>
    </w:p>
    <w:p w14:paraId="7148B77E" w14:textId="0B2AE3AE" w:rsidR="00F863B3" w:rsidRPr="00F863B3" w:rsidRDefault="00F863B3" w:rsidP="004F0416">
      <w:pPr>
        <w:ind w:left="142"/>
        <w:rPr>
          <w:rFonts w:eastAsia="Times New Roman"/>
          <w:color w:val="FF0000"/>
        </w:rPr>
      </w:pPr>
      <w:r w:rsidRPr="00F863B3">
        <w:rPr>
          <w:rFonts w:eastAsia="Times New Roman"/>
          <w:color w:val="FF0000"/>
        </w:rPr>
        <w:t>https://w3c.github.io/webcodecs/samples/video-decode-display/</w:t>
      </w:r>
    </w:p>
    <w:p w14:paraId="0DB45496" w14:textId="77777777" w:rsidR="00F863B3" w:rsidRDefault="00F863B3" w:rsidP="004F0416">
      <w:pPr>
        <w:ind w:left="142"/>
        <w:rPr>
          <w:rFonts w:eastAsia="Times New Roman"/>
        </w:rPr>
      </w:pPr>
    </w:p>
    <w:p w14:paraId="1211E1AD" w14:textId="5DD6D906" w:rsidR="00886E76" w:rsidRDefault="00886E76" w:rsidP="004F0416">
      <w:pPr>
        <w:pStyle w:val="Subtitle"/>
        <w:ind w:left="142"/>
        <w:rPr>
          <w:rFonts w:eastAsia="Times New Roman"/>
        </w:rPr>
      </w:pPr>
      <w:r>
        <w:rPr>
          <w:rFonts w:eastAsia="Times New Roman"/>
        </w:rPr>
        <w:t>Preview Control</w:t>
      </w:r>
    </w:p>
    <w:p w14:paraId="7AC16F76" w14:textId="77777777" w:rsidR="00886E76" w:rsidRPr="00886E76" w:rsidRDefault="00886E76" w:rsidP="004F0416">
      <w:pPr>
        <w:ind w:left="142"/>
      </w:pPr>
    </w:p>
    <w:p w14:paraId="3AAF997C" w14:textId="77777777" w:rsidR="00F14CFD" w:rsidRDefault="00F14CFD" w:rsidP="004F0416">
      <w:pPr>
        <w:keepNext/>
        <w:ind w:left="142"/>
      </w:pPr>
    </w:p>
    <w:p w14:paraId="7DA00621" w14:textId="30D1267B" w:rsidR="00F14CFD" w:rsidRDefault="001B596B" w:rsidP="004F0416">
      <w:pPr>
        <w:keepNext/>
        <w:ind w:left="142"/>
      </w:pPr>
      <w:r>
        <w:rPr>
          <w:noProof/>
          <w:lang w:eastAsia="en-US"/>
        </w:rPr>
        <mc:AlternateContent>
          <mc:Choice Requires="wps">
            <w:drawing>
              <wp:anchor distT="0" distB="0" distL="114300" distR="114300" simplePos="0" relativeHeight="251659264" behindDoc="0" locked="0" layoutInCell="1" allowOverlap="1" wp14:anchorId="076DF5CE" wp14:editId="22F7E0CA">
                <wp:simplePos x="0" y="0"/>
                <wp:positionH relativeFrom="column">
                  <wp:posOffset>1270</wp:posOffset>
                </wp:positionH>
                <wp:positionV relativeFrom="paragraph">
                  <wp:posOffset>1090930</wp:posOffset>
                </wp:positionV>
                <wp:extent cx="182880" cy="180340"/>
                <wp:effectExtent l="0" t="0" r="26670" b="10160"/>
                <wp:wrapNone/>
                <wp:docPr id="4" name="Oval 4"/>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44DC55AF" w14:textId="755F93D0" w:rsidR="00FD3B33" w:rsidRPr="00585486" w:rsidRDefault="00FD3B33" w:rsidP="00585486">
                            <w:pPr>
                              <w:jc w:val="center"/>
                              <w:rPr>
                                <w:rFonts w:ascii="Arial Black" w:hAnsi="Arial Black"/>
                                <w:color w:val="C00000"/>
                                <w:sz w:val="14"/>
                                <w:lang w:val="lv-LV"/>
                              </w:rPr>
                            </w:pPr>
                            <w:r>
                              <w:rPr>
                                <w:rFonts w:ascii="Arial Black" w:hAnsi="Arial Black"/>
                                <w:color w:val="C00000"/>
                                <w:sz w:val="14"/>
                                <w:lang w:val="lv-LV"/>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26" style="position:absolute;left:0;text-align:left;margin-left:.1pt;margin-top:85.9pt;width:14.4pt;height:1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" fillcolor="#ffe5e8" strokecolor="#c00000" strokeweight=".5pt">
                <v:stroke joinstyle="miter"/>
                <v:textbox inset="0,0,0,0">
                  <w:txbxContent>
                    <w:p w14:paraId="44DC55AF" w14:textId="755F93D0" w:rsidR="00FD3B33" w:rsidRPr="00585486" w:rsidRDefault="00FD3B33" w:rsidP="00585486">
                      <w:pPr>
                        <w:jc w:val="center"/>
                        <w:rPr>
                          <w:rFonts w:ascii="Arial Black" w:hAnsi="Arial Black"/>
                          <w:color w:val="C00000"/>
                          <w:sz w:val="14"/>
                          <w:lang w:val="lv-LV"/>
                        </w:rPr>
                      </w:pPr>
                      <w:r>
                        <w:rPr>
                          <w:rFonts w:ascii="Arial Black" w:hAnsi="Arial Black"/>
                          <w:color w:val="C00000"/>
                          <w:sz w:val="14"/>
                          <w:lang w:val="lv-LV"/>
                        </w:rPr>
                        <w:t>3</w:t>
                      </w:r>
                    </w:p>
                  </w:txbxContent>
                </v:textbox>
              </v:oval>
            </w:pict>
          </mc:Fallback>
        </mc:AlternateContent>
      </w:r>
      <w:r>
        <w:rPr>
          <w:noProof/>
          <w:lang w:eastAsia="en-US"/>
        </w:rPr>
        <mc:AlternateContent>
          <mc:Choice Requires="wps">
            <w:drawing>
              <wp:anchor distT="0" distB="0" distL="114300" distR="114300" simplePos="0" relativeHeight="251660288" behindDoc="0" locked="0" layoutInCell="1" allowOverlap="1" wp14:anchorId="5F820244" wp14:editId="7C6AA98F">
                <wp:simplePos x="0" y="0"/>
                <wp:positionH relativeFrom="column">
                  <wp:posOffset>167640</wp:posOffset>
                </wp:positionH>
                <wp:positionV relativeFrom="paragraph">
                  <wp:posOffset>931545</wp:posOffset>
                </wp:positionV>
                <wp:extent cx="185420" cy="193040"/>
                <wp:effectExtent l="0" t="0" r="24130" b="16510"/>
                <wp:wrapNone/>
                <wp:docPr id="5" name="Straight Connector 5"/>
                <wp:cNvGraphicFramePr/>
                <a:graphic xmlns:a="http://schemas.openxmlformats.org/drawingml/2006/main">
                  <a:graphicData uri="http://schemas.microsoft.com/office/word/2010/wordprocessingShape">
                    <wps:wsp>
                      <wps:cNvCnPr/>
                      <wps:spPr>
                        <a:xfrm flipV="1">
                          <a:off x="0" y="0"/>
                          <a:ext cx="185420" cy="19304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73.35pt" to="27.8pt,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" filled="t" fillcolor="#ffe5e8" strokecolor="#c00000" strokeweight=".5pt">
                <v:stroke joinstyle="miter"/>
              </v:line>
            </w:pict>
          </mc:Fallback>
        </mc:AlternateContent>
      </w:r>
      <w:r w:rsidR="00927835" w:rsidRPr="00927835">
        <w:rPr>
          <w:noProof/>
          <w:lang w:eastAsia="en-US"/>
        </w:rPr>
        <mc:AlternateContent>
          <mc:Choice Requires="wps">
            <w:drawing>
              <wp:anchor distT="0" distB="0" distL="114300" distR="114300" simplePos="0" relativeHeight="251726848" behindDoc="0" locked="0" layoutInCell="1" allowOverlap="1" wp14:anchorId="189F5BC1" wp14:editId="48C964AA">
                <wp:simplePos x="0" y="0"/>
                <wp:positionH relativeFrom="column">
                  <wp:posOffset>1010285</wp:posOffset>
                </wp:positionH>
                <wp:positionV relativeFrom="paragraph">
                  <wp:posOffset>692150</wp:posOffset>
                </wp:positionV>
                <wp:extent cx="82550" cy="252730"/>
                <wp:effectExtent l="0" t="0" r="31750" b="13970"/>
                <wp:wrapNone/>
                <wp:docPr id="33" name="Straight Connector 33"/>
                <wp:cNvGraphicFramePr/>
                <a:graphic xmlns:a="http://schemas.openxmlformats.org/drawingml/2006/main">
                  <a:graphicData uri="http://schemas.microsoft.com/office/word/2010/wordprocessingShape">
                    <wps:wsp>
                      <wps:cNvCnPr/>
                      <wps:spPr>
                        <a:xfrm flipH="1" flipV="1">
                          <a:off x="0" y="0"/>
                          <a:ext cx="82550" cy="25273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33" o:spid="_x0000_s1026" style="position:absolute;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5pt,54.5pt" to="86.05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" filled="t" fillcolor="#ffe5e8" strokecolor="#c00000" strokeweight=".5pt">
                <v:stroke joinstyle="miter"/>
              </v:line>
            </w:pict>
          </mc:Fallback>
        </mc:AlternateContent>
      </w:r>
      <w:r w:rsidR="00927835" w:rsidRPr="00927835">
        <w:rPr>
          <w:noProof/>
          <w:lang w:eastAsia="en-US"/>
        </w:rPr>
        <mc:AlternateContent>
          <mc:Choice Requires="wps">
            <w:drawing>
              <wp:anchor distT="0" distB="0" distL="114300" distR="114300" simplePos="0" relativeHeight="251725824" behindDoc="0" locked="0" layoutInCell="1" allowOverlap="1" wp14:anchorId="0FDF5E4F" wp14:editId="0108C710">
                <wp:simplePos x="0" y="0"/>
                <wp:positionH relativeFrom="column">
                  <wp:posOffset>1025756</wp:posOffset>
                </wp:positionH>
                <wp:positionV relativeFrom="paragraph">
                  <wp:posOffset>944323</wp:posOffset>
                </wp:positionV>
                <wp:extent cx="182880" cy="180340"/>
                <wp:effectExtent l="0" t="0" r="26670" b="10160"/>
                <wp:wrapNone/>
                <wp:docPr id="32" name="Oval 32"/>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187647D3" w14:textId="3B955319" w:rsidR="00FD3B33" w:rsidRPr="00927835" w:rsidRDefault="00FD3B33" w:rsidP="00927835">
                            <w:pPr>
                              <w:jc w:val="center"/>
                              <w:rPr>
                                <w:rFonts w:ascii="Arial Black" w:hAnsi="Arial Black"/>
                                <w:color w:val="C00000"/>
                                <w:sz w:val="14"/>
                              </w:rPr>
                            </w:pPr>
                            <w:r>
                              <w:rPr>
                                <w:rFonts w:ascii="Arial Black" w:hAnsi="Arial Black"/>
                                <w:color w:val="C00000"/>
                                <w:sz w:val="1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7" style="position:absolute;left:0;text-align:left;margin-left:80.75pt;margin-top:74.35pt;width:14.4pt;height:14.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" fillcolor="#ffe5e8" strokecolor="#c00000" strokeweight=".5pt">
                <v:stroke joinstyle="miter"/>
                <v:textbox inset="0,0,0,0">
                  <w:txbxContent>
                    <w:p w14:paraId="187647D3" w14:textId="3B955319" w:rsidR="00FD3B33" w:rsidRPr="00927835" w:rsidRDefault="00FD3B33" w:rsidP="00927835">
                      <w:pPr>
                        <w:jc w:val="center"/>
                        <w:rPr>
                          <w:rFonts w:ascii="Arial Black" w:hAnsi="Arial Black"/>
                          <w:color w:val="C00000"/>
                          <w:sz w:val="14"/>
                        </w:rPr>
                      </w:pPr>
                      <w:r>
                        <w:rPr>
                          <w:rFonts w:ascii="Arial Black" w:hAnsi="Arial Black"/>
                          <w:color w:val="C00000"/>
                          <w:sz w:val="14"/>
                        </w:rPr>
                        <w:t>5</w:t>
                      </w:r>
                    </w:p>
                  </w:txbxContent>
                </v:textbox>
              </v:oval>
            </w:pict>
          </mc:Fallback>
        </mc:AlternateContent>
      </w:r>
      <w:r w:rsidR="00927835" w:rsidRPr="00585486">
        <w:rPr>
          <w:noProof/>
          <w:lang w:eastAsia="en-US"/>
        </w:rPr>
        <mc:AlternateContent>
          <mc:Choice Requires="wps">
            <w:drawing>
              <wp:anchor distT="0" distB="0" distL="114300" distR="114300" simplePos="0" relativeHeight="251669504" behindDoc="0" locked="0" layoutInCell="1" allowOverlap="1" wp14:anchorId="07F76399" wp14:editId="5C23FF00">
                <wp:simplePos x="0" y="0"/>
                <wp:positionH relativeFrom="column">
                  <wp:posOffset>3321685</wp:posOffset>
                </wp:positionH>
                <wp:positionV relativeFrom="paragraph">
                  <wp:posOffset>610235</wp:posOffset>
                </wp:positionV>
                <wp:extent cx="182880" cy="180340"/>
                <wp:effectExtent l="0" t="0" r="26670" b="10160"/>
                <wp:wrapNone/>
                <wp:docPr id="10" name="Oval 10"/>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5C73E3F0" w14:textId="77C7ECB5" w:rsidR="00FD3B33" w:rsidRPr="00585486" w:rsidRDefault="00FD3B33" w:rsidP="00585486">
                            <w:pPr>
                              <w:jc w:val="center"/>
                              <w:rPr>
                                <w:rFonts w:ascii="Arial Black" w:hAnsi="Arial Black"/>
                                <w:color w:val="C00000"/>
                                <w:sz w:val="14"/>
                                <w:lang w:val="lv-LV"/>
                              </w:rPr>
                            </w:pPr>
                            <w:r>
                              <w:rPr>
                                <w:rFonts w:ascii="Arial Black" w:hAnsi="Arial Black"/>
                                <w:color w:val="C00000"/>
                                <w:sz w:val="14"/>
                                <w:lang w:val="lv-LV"/>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28" style="position:absolute;left:0;text-align:left;margin-left:261.55pt;margin-top:48.05pt;width:14.4pt;height:1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" fillcolor="#ffe5e8" strokecolor="#c00000" strokeweight=".5pt">
                <v:stroke joinstyle="miter"/>
                <v:textbox inset="0,0,0,0">
                  <w:txbxContent>
                    <w:p w14:paraId="5C73E3F0" w14:textId="77C7ECB5" w:rsidR="00FD3B33" w:rsidRPr="00585486" w:rsidRDefault="00FD3B33" w:rsidP="00585486">
                      <w:pPr>
                        <w:jc w:val="center"/>
                        <w:rPr>
                          <w:rFonts w:ascii="Arial Black" w:hAnsi="Arial Black"/>
                          <w:color w:val="C00000"/>
                          <w:sz w:val="14"/>
                          <w:lang w:val="lv-LV"/>
                        </w:rPr>
                      </w:pPr>
                      <w:r>
                        <w:rPr>
                          <w:rFonts w:ascii="Arial Black" w:hAnsi="Arial Black"/>
                          <w:color w:val="C00000"/>
                          <w:sz w:val="14"/>
                          <w:lang w:val="lv-LV"/>
                        </w:rPr>
                        <w:t>4</w:t>
                      </w:r>
                    </w:p>
                  </w:txbxContent>
                </v:textbox>
              </v:oval>
            </w:pict>
          </mc:Fallback>
        </mc:AlternateContent>
      </w:r>
      <w:r w:rsidR="00927835" w:rsidRPr="00585486">
        <w:rPr>
          <w:noProof/>
          <w:lang w:eastAsia="en-US"/>
        </w:rPr>
        <mc:AlternateContent>
          <mc:Choice Requires="wps">
            <w:drawing>
              <wp:anchor distT="0" distB="0" distL="114300" distR="114300" simplePos="0" relativeHeight="251670528" behindDoc="0" locked="0" layoutInCell="1" allowOverlap="1" wp14:anchorId="02CFEDE9" wp14:editId="62BE0F5D">
                <wp:simplePos x="0" y="0"/>
                <wp:positionH relativeFrom="column">
                  <wp:posOffset>3306445</wp:posOffset>
                </wp:positionH>
                <wp:positionV relativeFrom="paragraph">
                  <wp:posOffset>358140</wp:posOffset>
                </wp:positionV>
                <wp:extent cx="82550" cy="252730"/>
                <wp:effectExtent l="0" t="0" r="31750" b="13970"/>
                <wp:wrapNone/>
                <wp:docPr id="11" name="Straight Connector 11"/>
                <wp:cNvGraphicFramePr/>
                <a:graphic xmlns:a="http://schemas.openxmlformats.org/drawingml/2006/main">
                  <a:graphicData uri="http://schemas.microsoft.com/office/word/2010/wordprocessingShape">
                    <wps:wsp>
                      <wps:cNvCnPr/>
                      <wps:spPr>
                        <a:xfrm flipH="1" flipV="1">
                          <a:off x="0" y="0"/>
                          <a:ext cx="82550" cy="25273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35pt,28.2pt" to="266.8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" filled="t" fillcolor="#ffe5e8" strokecolor="#c00000" strokeweight=".5pt">
                <v:stroke joinstyle="miter"/>
              </v:line>
            </w:pict>
          </mc:Fallback>
        </mc:AlternateContent>
      </w:r>
      <w:r w:rsidR="000217D1">
        <w:rPr>
          <w:noProof/>
          <w:lang w:eastAsia="en-US"/>
        </w:rPr>
        <mc:AlternateContent>
          <mc:Choice Requires="wps">
            <w:drawing>
              <wp:anchor distT="0" distB="0" distL="114300" distR="114300" simplePos="0" relativeHeight="251662336" behindDoc="0" locked="0" layoutInCell="1" allowOverlap="1" wp14:anchorId="3C59060B" wp14:editId="306060B4">
                <wp:simplePos x="0" y="0"/>
                <wp:positionH relativeFrom="column">
                  <wp:posOffset>2343150</wp:posOffset>
                </wp:positionH>
                <wp:positionV relativeFrom="paragraph">
                  <wp:posOffset>691515</wp:posOffset>
                </wp:positionV>
                <wp:extent cx="182880" cy="180340"/>
                <wp:effectExtent l="0" t="0" r="26670" b="10160"/>
                <wp:wrapNone/>
                <wp:docPr id="6" name="Oval 6"/>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22360608" w14:textId="77777777" w:rsidR="00FD3B33" w:rsidRPr="00585486" w:rsidRDefault="00FD3B33" w:rsidP="00585486">
                            <w:pPr>
                              <w:jc w:val="center"/>
                              <w:rPr>
                                <w:rFonts w:ascii="Arial Black" w:hAnsi="Arial Black"/>
                                <w:color w:val="C00000"/>
                                <w:sz w:val="14"/>
                                <w:lang w:val="lv-LV"/>
                              </w:rPr>
                            </w:pPr>
                            <w:r w:rsidRPr="00585486">
                              <w:rPr>
                                <w:rFonts w:ascii="Arial Black" w:hAnsi="Arial Black"/>
                                <w:color w:val="C00000"/>
                                <w:sz w:val="14"/>
                                <w:lang w:val="lv-LV"/>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 o:spid="_x0000_s1029" style="position:absolute;left:0;text-align:left;margin-left:184.5pt;margin-top:54.45pt;width:14.4pt;height:1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" fillcolor="#ffe5e8" strokecolor="#c00000" strokeweight=".5pt">
                <v:stroke joinstyle="miter"/>
                <v:textbox inset="0,0,0,0">
                  <w:txbxContent>
                    <w:p w14:paraId="22360608" w14:textId="77777777" w:rsidR="00FD3B33" w:rsidRPr="00585486" w:rsidRDefault="00FD3B33" w:rsidP="00585486">
                      <w:pPr>
                        <w:jc w:val="center"/>
                        <w:rPr>
                          <w:rFonts w:ascii="Arial Black" w:hAnsi="Arial Black"/>
                          <w:color w:val="C00000"/>
                          <w:sz w:val="14"/>
                          <w:lang w:val="lv-LV"/>
                        </w:rPr>
                      </w:pPr>
                      <w:r w:rsidRPr="00585486">
                        <w:rPr>
                          <w:rFonts w:ascii="Arial Black" w:hAnsi="Arial Black"/>
                          <w:color w:val="C00000"/>
                          <w:sz w:val="14"/>
                          <w:lang w:val="lv-LV"/>
                        </w:rPr>
                        <w:t>1</w:t>
                      </w:r>
                    </w:p>
                  </w:txbxContent>
                </v:textbox>
              </v:oval>
            </w:pict>
          </mc:Fallback>
        </mc:AlternateContent>
      </w:r>
      <w:r w:rsidR="00585486">
        <w:rPr>
          <w:noProof/>
          <w:lang w:eastAsia="en-US"/>
        </w:rPr>
        <mc:AlternateContent>
          <mc:Choice Requires="wps">
            <w:drawing>
              <wp:anchor distT="0" distB="0" distL="114300" distR="114300" simplePos="0" relativeHeight="251666432" behindDoc="0" locked="0" layoutInCell="1" allowOverlap="1" wp14:anchorId="47A8A875" wp14:editId="2A84BFF6">
                <wp:simplePos x="0" y="0"/>
                <wp:positionH relativeFrom="column">
                  <wp:posOffset>698574</wp:posOffset>
                </wp:positionH>
                <wp:positionV relativeFrom="paragraph">
                  <wp:posOffset>2885557</wp:posOffset>
                </wp:positionV>
                <wp:extent cx="182880" cy="180340"/>
                <wp:effectExtent l="0" t="0" r="26670" b="10160"/>
                <wp:wrapNone/>
                <wp:docPr id="8" name="Oval 8"/>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3154F477" w14:textId="4979ECD7" w:rsidR="00FD3B33" w:rsidRPr="00585486" w:rsidRDefault="00FD3B33" w:rsidP="00585486">
                            <w:pPr>
                              <w:jc w:val="center"/>
                              <w:rPr>
                                <w:rFonts w:ascii="Arial Black" w:hAnsi="Arial Black"/>
                                <w:color w:val="C00000"/>
                                <w:sz w:val="14"/>
                                <w:lang w:val="lv-LV"/>
                              </w:rPr>
                            </w:pPr>
                            <w:r>
                              <w:rPr>
                                <w:rFonts w:ascii="Arial Black" w:hAnsi="Arial Black"/>
                                <w:color w:val="C00000"/>
                                <w:sz w:val="14"/>
                                <w:lang w:val="lv-LV"/>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0" style="position:absolute;left:0;text-align:left;margin-left:55pt;margin-top:227.2pt;width:14.4pt;height:1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" fillcolor="#ffe5e8" strokecolor="#c00000" strokeweight=".5pt">
                <v:stroke joinstyle="miter"/>
                <v:textbox inset="0,0,0,0">
                  <w:txbxContent>
                    <w:p w14:paraId="3154F477" w14:textId="4979ECD7" w:rsidR="00FD3B33" w:rsidRPr="00585486" w:rsidRDefault="00FD3B33" w:rsidP="00585486">
                      <w:pPr>
                        <w:jc w:val="center"/>
                        <w:rPr>
                          <w:rFonts w:ascii="Arial Black" w:hAnsi="Arial Black"/>
                          <w:color w:val="C00000"/>
                          <w:sz w:val="14"/>
                          <w:lang w:val="lv-LV"/>
                        </w:rPr>
                      </w:pPr>
                      <w:r>
                        <w:rPr>
                          <w:rFonts w:ascii="Arial Black" w:hAnsi="Arial Black"/>
                          <w:color w:val="C00000"/>
                          <w:sz w:val="14"/>
                          <w:lang w:val="lv-LV"/>
                        </w:rPr>
                        <w:t>2</w:t>
                      </w:r>
                    </w:p>
                  </w:txbxContent>
                </v:textbox>
              </v:oval>
            </w:pict>
          </mc:Fallback>
        </mc:AlternateContent>
      </w:r>
      <w:r w:rsidR="00585486">
        <w:rPr>
          <w:noProof/>
          <w:lang w:eastAsia="en-US"/>
        </w:rPr>
        <mc:AlternateContent>
          <mc:Choice Requires="wps">
            <w:drawing>
              <wp:anchor distT="0" distB="0" distL="114300" distR="114300" simplePos="0" relativeHeight="251667456" behindDoc="0" locked="0" layoutInCell="1" allowOverlap="1" wp14:anchorId="17D5D2A1" wp14:editId="41C51197">
                <wp:simplePos x="0" y="0"/>
                <wp:positionH relativeFrom="column">
                  <wp:posOffset>375994</wp:posOffset>
                </wp:positionH>
                <wp:positionV relativeFrom="paragraph">
                  <wp:posOffset>2843647</wp:posOffset>
                </wp:positionV>
                <wp:extent cx="321650" cy="120257"/>
                <wp:effectExtent l="0" t="0" r="21590" b="32385"/>
                <wp:wrapNone/>
                <wp:docPr id="9" name="Straight Connector 9"/>
                <wp:cNvGraphicFramePr/>
                <a:graphic xmlns:a="http://schemas.openxmlformats.org/drawingml/2006/main">
                  <a:graphicData uri="http://schemas.microsoft.com/office/word/2010/wordprocessingShape">
                    <wps:wsp>
                      <wps:cNvCnPr/>
                      <wps:spPr>
                        <a:xfrm>
                          <a:off x="0" y="0"/>
                          <a:ext cx="321650" cy="120257"/>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pt,223.9pt" to="54.95pt,2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" filled="t" fillcolor="#ffe5e8" strokecolor="#c00000" strokeweight=".5pt">
                <v:stroke joinstyle="miter"/>
              </v:line>
            </w:pict>
          </mc:Fallback>
        </mc:AlternateContent>
      </w:r>
      <w:r w:rsidR="00585486">
        <w:rPr>
          <w:noProof/>
          <w:lang w:eastAsia="en-US"/>
        </w:rPr>
        <mc:AlternateContent>
          <mc:Choice Requires="wps">
            <w:drawing>
              <wp:anchor distT="0" distB="0" distL="114300" distR="114300" simplePos="0" relativeHeight="251664384" behindDoc="0" locked="0" layoutInCell="1" allowOverlap="1" wp14:anchorId="0A19F4DB" wp14:editId="003A4651">
                <wp:simplePos x="0" y="0"/>
                <wp:positionH relativeFrom="column">
                  <wp:posOffset>2022475</wp:posOffset>
                </wp:positionH>
                <wp:positionV relativeFrom="paragraph">
                  <wp:posOffset>642628</wp:posOffset>
                </wp:positionV>
                <wp:extent cx="321650" cy="120257"/>
                <wp:effectExtent l="0" t="0" r="21590" b="32385"/>
                <wp:wrapNone/>
                <wp:docPr id="7" name="Straight Connector 7"/>
                <wp:cNvGraphicFramePr/>
                <a:graphic xmlns:a="http://schemas.openxmlformats.org/drawingml/2006/main">
                  <a:graphicData uri="http://schemas.microsoft.com/office/word/2010/wordprocessingShape">
                    <wps:wsp>
                      <wps:cNvCnPr/>
                      <wps:spPr>
                        <a:xfrm>
                          <a:off x="0" y="0"/>
                          <a:ext cx="321650" cy="120257"/>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25pt,50.6pt" to="184.6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" filled="t" fillcolor="#ffe5e8" strokecolor="#c00000" strokeweight=".5pt">
                <v:stroke joinstyle="miter"/>
              </v:line>
            </w:pict>
          </mc:Fallback>
        </mc:AlternateContent>
      </w:r>
      <w:r w:rsidR="00585486">
        <w:rPr>
          <w:noProof/>
          <w:lang w:eastAsia="en-US"/>
        </w:rPr>
        <w:drawing>
          <wp:inline distT="0" distB="0" distL="0" distR="0" wp14:anchorId="118B222B" wp14:editId="21AA8252">
            <wp:extent cx="4462463"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62463" cy="3067050"/>
                    </a:xfrm>
                    <a:prstGeom prst="rect">
                      <a:avLst/>
                    </a:prstGeom>
                  </pic:spPr>
                </pic:pic>
              </a:graphicData>
            </a:graphic>
          </wp:inline>
        </w:drawing>
      </w:r>
    </w:p>
    <w:p w14:paraId="5666B8EE" w14:textId="77777777" w:rsidR="00F14CFD" w:rsidRDefault="00F14CFD" w:rsidP="004F0416">
      <w:pPr>
        <w:keepNext/>
        <w:ind w:left="142"/>
      </w:pPr>
    </w:p>
    <w:p w14:paraId="716D3C75" w14:textId="77777777" w:rsidR="00296EBC" w:rsidRDefault="00296EBC" w:rsidP="004F0416">
      <w:pPr>
        <w:keepNext/>
        <w:ind w:left="142"/>
      </w:pPr>
    </w:p>
    <w:p w14:paraId="44DE695F" w14:textId="49A8E060" w:rsidR="00886E76" w:rsidRDefault="00886E76" w:rsidP="004F0416">
      <w:pPr>
        <w:pStyle w:val="Caption"/>
        <w:ind w:left="142"/>
      </w:pPr>
      <w:proofErr w:type="gramStart"/>
      <w:r>
        <w:t xml:space="preserve">Figure </w:t>
      </w:r>
      <w:r>
        <w:fldChar w:fldCharType="begin"/>
      </w:r>
      <w:r>
        <w:instrText xml:space="preserve"> SEQ Figure \* ARABIC </w:instrText>
      </w:r>
      <w:r>
        <w:fldChar w:fldCharType="separate"/>
      </w:r>
      <w:r w:rsidR="00E144A1">
        <w:rPr>
          <w:noProof/>
        </w:rPr>
        <w:t>3</w:t>
      </w:r>
      <w:r>
        <w:fldChar w:fldCharType="end"/>
      </w:r>
      <w:r>
        <w:t>.</w:t>
      </w:r>
      <w:proofErr w:type="gramEnd"/>
      <w:r>
        <w:t xml:space="preserve"> Preview Control</w:t>
      </w:r>
      <w:r w:rsidR="004A5E20">
        <w:t xml:space="preserve"> panel</w:t>
      </w:r>
      <w:r>
        <w:t>.</w:t>
      </w:r>
    </w:p>
    <w:p w14:paraId="2B7CC87A" w14:textId="77777777" w:rsidR="00886E76" w:rsidRDefault="00886E76" w:rsidP="004F0416">
      <w:pPr>
        <w:ind w:left="142"/>
      </w:pPr>
    </w:p>
    <w:p w14:paraId="4EC36500" w14:textId="3DE15BAC" w:rsidR="005A3B8C" w:rsidRDefault="00585486" w:rsidP="004F0416">
      <w:pPr>
        <w:pStyle w:val="ListParagraph"/>
        <w:numPr>
          <w:ilvl w:val="0"/>
          <w:numId w:val="29"/>
        </w:numPr>
        <w:tabs>
          <w:tab w:val="left" w:pos="1843"/>
        </w:tabs>
        <w:ind w:left="142"/>
        <w:rPr>
          <w:rFonts w:eastAsia="Times New Roman"/>
        </w:rPr>
      </w:pPr>
      <w:r w:rsidRPr="00585486">
        <w:rPr>
          <w:rFonts w:eastAsia="Times New Roman"/>
        </w:rPr>
        <w:t xml:space="preserve">Video preview </w:t>
      </w:r>
      <w:r w:rsidR="00AB2089" w:rsidRPr="00585486">
        <w:rPr>
          <w:rFonts w:eastAsia="Times New Roman"/>
        </w:rPr>
        <w:t>size.</w:t>
      </w:r>
      <w:r w:rsidR="005A3B8C" w:rsidRPr="00585486">
        <w:rPr>
          <w:rFonts w:eastAsia="Times New Roman"/>
        </w:rPr>
        <w:t xml:space="preserve"> </w:t>
      </w:r>
    </w:p>
    <w:p w14:paraId="6C27E90E" w14:textId="30ADCAFD" w:rsidR="0033111D" w:rsidRPr="0033111D" w:rsidRDefault="0033111D" w:rsidP="004F0416">
      <w:pPr>
        <w:pStyle w:val="ListParagraph"/>
        <w:ind w:left="142"/>
        <w:rPr>
          <w:rFonts w:eastAsia="Times New Roman"/>
        </w:rPr>
      </w:pPr>
      <w:r w:rsidRPr="0033111D">
        <w:rPr>
          <w:rFonts w:eastAsia="Times New Roman"/>
        </w:rPr>
        <w:lastRenderedPageBreak/>
        <w:t>Upon any of Preview Size press the window scale changed internally on the Web Client side. No interaction with the server is supposed.</w:t>
      </w:r>
    </w:p>
    <w:p w14:paraId="18AE2757" w14:textId="77777777" w:rsidR="0033111D" w:rsidRPr="00585486" w:rsidRDefault="0033111D" w:rsidP="004F0416">
      <w:pPr>
        <w:pStyle w:val="ListParagraph"/>
        <w:tabs>
          <w:tab w:val="left" w:pos="1843"/>
        </w:tabs>
        <w:ind w:left="142"/>
        <w:rPr>
          <w:rFonts w:eastAsia="Times New Roman"/>
        </w:rPr>
      </w:pPr>
    </w:p>
    <w:p w14:paraId="6394049F" w14:textId="22028A46" w:rsidR="00AB2089" w:rsidRDefault="00AB2089" w:rsidP="004F0416">
      <w:pPr>
        <w:pStyle w:val="ListParagraph"/>
        <w:numPr>
          <w:ilvl w:val="0"/>
          <w:numId w:val="29"/>
        </w:numPr>
        <w:tabs>
          <w:tab w:val="left" w:pos="1843"/>
        </w:tabs>
        <w:ind w:left="142"/>
        <w:rPr>
          <w:rFonts w:eastAsia="Times New Roman"/>
        </w:rPr>
      </w:pPr>
      <w:r w:rsidRPr="00585486">
        <w:rPr>
          <w:rFonts w:eastAsia="Times New Roman"/>
        </w:rPr>
        <w:t>Freeze/Unfreeze video preview window icon.</w:t>
      </w:r>
      <w:r w:rsidR="001C7A8C" w:rsidRPr="00585486">
        <w:rPr>
          <w:rFonts w:eastAsia="Times New Roman"/>
        </w:rPr>
        <w:t xml:space="preserve"> The icon is active in “Live” capture mode only.</w:t>
      </w:r>
    </w:p>
    <w:p w14:paraId="2D21D95A" w14:textId="4FF99715" w:rsidR="0033111D" w:rsidRPr="0033111D" w:rsidRDefault="0033111D" w:rsidP="004F0416">
      <w:pPr>
        <w:pStyle w:val="ListParagraph"/>
        <w:ind w:left="142"/>
        <w:rPr>
          <w:rFonts w:eastAsia="Times New Roman"/>
        </w:rPr>
      </w:pPr>
      <w:r w:rsidRPr="0033111D">
        <w:rPr>
          <w:rFonts w:eastAsia="Times New Roman"/>
        </w:rPr>
        <w:t>Upon Freeze</w:t>
      </w:r>
      <w:r>
        <w:rPr>
          <w:rFonts w:eastAsia="Times New Roman"/>
        </w:rPr>
        <w:t xml:space="preserve"> </w:t>
      </w:r>
      <w:r w:rsidRPr="0033111D">
        <w:rPr>
          <w:rFonts w:eastAsia="Times New Roman"/>
        </w:rPr>
        <w:t xml:space="preserve">button press the Video Preview window get freeze and not refreshed until the button is </w:t>
      </w:r>
      <w:proofErr w:type="spellStart"/>
      <w:r w:rsidRPr="0033111D">
        <w:rPr>
          <w:rFonts w:eastAsia="Times New Roman"/>
        </w:rPr>
        <w:t>unpressed</w:t>
      </w:r>
      <w:proofErr w:type="spellEnd"/>
      <w:r w:rsidRPr="0033111D">
        <w:rPr>
          <w:rFonts w:eastAsia="Times New Roman"/>
        </w:rPr>
        <w:t>. No interaction with the server is supposed.</w:t>
      </w:r>
    </w:p>
    <w:p w14:paraId="41D74BC9" w14:textId="77777777" w:rsidR="0033111D" w:rsidRPr="00585486" w:rsidRDefault="0033111D" w:rsidP="004F0416">
      <w:pPr>
        <w:pStyle w:val="ListParagraph"/>
        <w:tabs>
          <w:tab w:val="left" w:pos="1843"/>
        </w:tabs>
        <w:ind w:left="142"/>
        <w:rPr>
          <w:rFonts w:eastAsia="Times New Roman"/>
        </w:rPr>
      </w:pPr>
    </w:p>
    <w:p w14:paraId="6FBA7393" w14:textId="5B6215AD" w:rsidR="00AB2089" w:rsidRDefault="00AB2089" w:rsidP="004F0416">
      <w:pPr>
        <w:pStyle w:val="ListParagraph"/>
        <w:numPr>
          <w:ilvl w:val="0"/>
          <w:numId w:val="29"/>
        </w:numPr>
        <w:tabs>
          <w:tab w:val="left" w:pos="1843"/>
        </w:tabs>
        <w:ind w:left="142"/>
        <w:rPr>
          <w:rFonts w:eastAsia="Times New Roman"/>
        </w:rPr>
      </w:pPr>
      <w:r w:rsidRPr="00585486">
        <w:rPr>
          <w:rFonts w:eastAsia="Times New Roman"/>
        </w:rPr>
        <w:t>Show Meta data toggle switch.</w:t>
      </w:r>
    </w:p>
    <w:p w14:paraId="74F203B2" w14:textId="77777777" w:rsidR="0033111D" w:rsidRPr="0033111D" w:rsidRDefault="0033111D" w:rsidP="004F0416">
      <w:pPr>
        <w:pStyle w:val="ListParagraph"/>
        <w:tabs>
          <w:tab w:val="left" w:pos="1843"/>
        </w:tabs>
        <w:ind w:left="142"/>
        <w:rPr>
          <w:rFonts w:eastAsia="Times New Roman"/>
        </w:rPr>
      </w:pPr>
      <w:r w:rsidRPr="0033111D">
        <w:rPr>
          <w:rFonts w:eastAsia="Times New Roman"/>
        </w:rPr>
        <w:t>“Meta” – is toggle switch that enables/disables the Meta Data rendering over the Video Preview window.</w:t>
      </w:r>
    </w:p>
    <w:p w14:paraId="0384B436" w14:textId="77777777" w:rsidR="0033111D" w:rsidRPr="0033111D" w:rsidRDefault="0033111D" w:rsidP="004F0416">
      <w:pPr>
        <w:pStyle w:val="ListParagraph"/>
        <w:tabs>
          <w:tab w:val="left" w:pos="1843"/>
        </w:tabs>
        <w:ind w:left="142"/>
        <w:rPr>
          <w:rFonts w:eastAsia="Times New Roman"/>
        </w:rPr>
      </w:pPr>
      <w:r w:rsidRPr="0033111D">
        <w:rPr>
          <w:rFonts w:eastAsia="Times New Roman"/>
        </w:rPr>
        <w:t>Upon switch toggle its state should be set to disabled and the following request should be sent:</w:t>
      </w:r>
    </w:p>
    <w:p w14:paraId="15022881" w14:textId="77777777" w:rsidR="0033111D" w:rsidRPr="0033111D" w:rsidRDefault="0033111D" w:rsidP="004F0416">
      <w:pPr>
        <w:pStyle w:val="RequestParagraph"/>
        <w:ind w:left="142"/>
      </w:pPr>
      <w:proofErr w:type="spellStart"/>
      <w:proofErr w:type="gramStart"/>
      <w:r w:rsidRPr="0033111D">
        <w:t>uri</w:t>
      </w:r>
      <w:proofErr w:type="spellEnd"/>
      <w:proofErr w:type="gramEnd"/>
      <w:r w:rsidRPr="0033111D">
        <w:t>: /</w:t>
      </w:r>
      <w:proofErr w:type="spellStart"/>
      <w:r w:rsidRPr="0033111D">
        <w:t>api</w:t>
      </w:r>
      <w:proofErr w:type="spellEnd"/>
      <w:r w:rsidRPr="0033111D">
        <w:t>/preview/set</w:t>
      </w:r>
    </w:p>
    <w:p w14:paraId="0ED888C6" w14:textId="77777777" w:rsidR="0033111D" w:rsidRPr="0033111D" w:rsidRDefault="0033111D" w:rsidP="004F0416">
      <w:pPr>
        <w:pStyle w:val="RequestParagraph"/>
        <w:ind w:left="142"/>
      </w:pPr>
      <w:proofErr w:type="gramStart"/>
      <w:r w:rsidRPr="0033111D">
        <w:t>method</w:t>
      </w:r>
      <w:proofErr w:type="gramEnd"/>
      <w:r w:rsidRPr="0033111D">
        <w:t>: post</w:t>
      </w:r>
    </w:p>
    <w:p w14:paraId="2403D857" w14:textId="5D2F319B" w:rsidR="0033111D" w:rsidRPr="0033111D" w:rsidRDefault="0033111D" w:rsidP="004F0416">
      <w:pPr>
        <w:pStyle w:val="RequestParagraph"/>
        <w:ind w:left="142"/>
      </w:pPr>
      <w:proofErr w:type="gramStart"/>
      <w:r w:rsidRPr="0033111D">
        <w:t>body</w:t>
      </w:r>
      <w:proofErr w:type="gramEnd"/>
      <w:r w:rsidRPr="0033111D">
        <w:t>: {</w:t>
      </w:r>
      <w:r>
        <w:t xml:space="preserve">“preview” : { </w:t>
      </w:r>
      <w:r w:rsidRPr="0033111D">
        <w:t>“meta” : &lt;0|1&gt;</w:t>
      </w:r>
      <w:r>
        <w:t xml:space="preserve"> }</w:t>
      </w:r>
      <w:r w:rsidRPr="0033111D">
        <w:t xml:space="preserve"> }</w:t>
      </w:r>
    </w:p>
    <w:p w14:paraId="428F553A" w14:textId="77777777" w:rsidR="0033111D" w:rsidRPr="0033111D" w:rsidRDefault="0033111D" w:rsidP="004F0416">
      <w:pPr>
        <w:pStyle w:val="ListParagraph"/>
        <w:tabs>
          <w:tab w:val="left" w:pos="1843"/>
        </w:tabs>
        <w:ind w:left="142"/>
        <w:rPr>
          <w:rFonts w:eastAsia="Times New Roman"/>
        </w:rPr>
      </w:pPr>
      <w:r w:rsidRPr="0033111D">
        <w:rPr>
          <w:rFonts w:eastAsia="Times New Roman"/>
        </w:rPr>
        <w:t>The response will contain the actual “meta” value.</w:t>
      </w:r>
    </w:p>
    <w:p w14:paraId="09A08074" w14:textId="22202E75" w:rsidR="0033111D" w:rsidRDefault="0033111D" w:rsidP="004F0416">
      <w:pPr>
        <w:pStyle w:val="ListParagraph"/>
        <w:tabs>
          <w:tab w:val="left" w:pos="1843"/>
        </w:tabs>
        <w:ind w:left="142"/>
        <w:rPr>
          <w:rFonts w:eastAsia="Times New Roman"/>
        </w:rPr>
      </w:pPr>
      <w:r w:rsidRPr="0033111D">
        <w:rPr>
          <w:rFonts w:eastAsia="Times New Roman"/>
        </w:rPr>
        <w:t>The toggle switch state should be enabled back with its actual value received in response. In case of timeout or an error the toggle switch enabled back without its value update.</w:t>
      </w:r>
    </w:p>
    <w:p w14:paraId="638FA44F" w14:textId="77777777" w:rsidR="0033111D" w:rsidRDefault="0033111D" w:rsidP="004F0416">
      <w:pPr>
        <w:pStyle w:val="ListParagraph"/>
        <w:tabs>
          <w:tab w:val="left" w:pos="1843"/>
        </w:tabs>
        <w:ind w:left="142"/>
        <w:rPr>
          <w:rFonts w:eastAsia="Times New Roman"/>
        </w:rPr>
      </w:pPr>
    </w:p>
    <w:p w14:paraId="481A80B5" w14:textId="33C57DA5" w:rsidR="00927835" w:rsidRDefault="008E410C" w:rsidP="004F0416">
      <w:pPr>
        <w:pStyle w:val="ListParagraph"/>
        <w:numPr>
          <w:ilvl w:val="0"/>
          <w:numId w:val="29"/>
        </w:numPr>
        <w:tabs>
          <w:tab w:val="left" w:pos="1843"/>
        </w:tabs>
        <w:ind w:left="142"/>
        <w:rPr>
          <w:rFonts w:eastAsia="Times New Roman"/>
        </w:rPr>
      </w:pPr>
      <w:proofErr w:type="spellStart"/>
      <w:r>
        <w:rPr>
          <w:rFonts w:eastAsia="Times New Roman"/>
        </w:rPr>
        <w:t>MVision</w:t>
      </w:r>
      <w:proofErr w:type="spellEnd"/>
      <w:r>
        <w:rPr>
          <w:rFonts w:eastAsia="Times New Roman"/>
        </w:rPr>
        <w:t xml:space="preserve"> </w:t>
      </w:r>
      <w:r w:rsidR="00927835">
        <w:rPr>
          <w:rFonts w:eastAsia="Times New Roman"/>
        </w:rPr>
        <w:t>Source</w:t>
      </w:r>
      <w:r w:rsidR="00F81DE3">
        <w:rPr>
          <w:rFonts w:eastAsia="Times New Roman"/>
        </w:rPr>
        <w:t xml:space="preserve"> selector</w:t>
      </w:r>
      <w:r w:rsidR="00927835">
        <w:rPr>
          <w:rFonts w:eastAsia="Times New Roman"/>
        </w:rPr>
        <w:t>.</w:t>
      </w:r>
    </w:p>
    <w:p w14:paraId="3A71E4FE" w14:textId="7FBEA518" w:rsidR="008E410C" w:rsidRDefault="008E410C" w:rsidP="008E410C">
      <w:pPr>
        <w:pStyle w:val="ListParagraph"/>
        <w:tabs>
          <w:tab w:val="left" w:pos="1843"/>
        </w:tabs>
        <w:ind w:left="142"/>
        <w:rPr>
          <w:rFonts w:eastAsia="Times New Roman"/>
        </w:rPr>
      </w:pPr>
      <w:proofErr w:type="gramStart"/>
      <w:r>
        <w:rPr>
          <w:rFonts w:eastAsia="Times New Roman"/>
        </w:rPr>
        <w:t xml:space="preserve">Selects the video source for the </w:t>
      </w:r>
      <w:proofErr w:type="spellStart"/>
      <w:r>
        <w:rPr>
          <w:rFonts w:eastAsia="Times New Roman"/>
        </w:rPr>
        <w:t>MVision</w:t>
      </w:r>
      <w:proofErr w:type="spellEnd"/>
      <w:r>
        <w:rPr>
          <w:rFonts w:eastAsia="Times New Roman"/>
        </w:rPr>
        <w:t xml:space="preserve"> module.</w:t>
      </w:r>
      <w:proofErr w:type="gramEnd"/>
      <w:r>
        <w:rPr>
          <w:rFonts w:eastAsia="Times New Roman"/>
        </w:rPr>
        <w:t xml:space="preserve"> </w:t>
      </w:r>
      <w:proofErr w:type="gramStart"/>
      <w:r>
        <w:rPr>
          <w:rFonts w:eastAsia="Times New Roman"/>
        </w:rPr>
        <w:t xml:space="preserve">Enabled only in case of Preview selector set to </w:t>
      </w:r>
      <w:proofErr w:type="spellStart"/>
      <w:r>
        <w:rPr>
          <w:rFonts w:eastAsia="Times New Roman"/>
        </w:rPr>
        <w:t>MVision</w:t>
      </w:r>
      <w:proofErr w:type="spellEnd"/>
      <w:r>
        <w:rPr>
          <w:rFonts w:eastAsia="Times New Roman"/>
        </w:rPr>
        <w:t>.</w:t>
      </w:r>
      <w:proofErr w:type="gramEnd"/>
    </w:p>
    <w:p w14:paraId="15F601FF" w14:textId="40B2C4A7" w:rsidR="00927835" w:rsidRPr="00F81DE3" w:rsidRDefault="00927835" w:rsidP="004F0416">
      <w:pPr>
        <w:pStyle w:val="ListParagraph"/>
        <w:numPr>
          <w:ilvl w:val="0"/>
          <w:numId w:val="25"/>
        </w:numPr>
        <w:tabs>
          <w:tab w:val="left" w:pos="993"/>
        </w:tabs>
        <w:ind w:left="709" w:firstLine="0"/>
        <w:rPr>
          <w:rFonts w:eastAsia="Times New Roman"/>
        </w:rPr>
      </w:pPr>
      <w:r w:rsidRPr="00F81DE3">
        <w:rPr>
          <w:rFonts w:eastAsia="Times New Roman"/>
        </w:rPr>
        <w:t>Live.  Video frames captured from a camera.</w:t>
      </w:r>
    </w:p>
    <w:p w14:paraId="1CAAC967" w14:textId="1A777961" w:rsidR="00F81DE3" w:rsidRDefault="00927835" w:rsidP="004F0416">
      <w:pPr>
        <w:pStyle w:val="ListParagraph"/>
        <w:numPr>
          <w:ilvl w:val="0"/>
          <w:numId w:val="25"/>
        </w:numPr>
        <w:tabs>
          <w:tab w:val="left" w:pos="993"/>
        </w:tabs>
        <w:ind w:left="709" w:firstLine="0"/>
        <w:rPr>
          <w:rFonts w:eastAsia="Times New Roman"/>
        </w:rPr>
      </w:pPr>
      <w:r>
        <w:rPr>
          <w:rFonts w:eastAsia="Times New Roman"/>
        </w:rPr>
        <w:t>Playback</w:t>
      </w:r>
      <w:r w:rsidRPr="0033111D">
        <w:rPr>
          <w:rFonts w:eastAsia="Times New Roman"/>
        </w:rPr>
        <w:t>.</w:t>
      </w:r>
      <w:r w:rsidR="00F81DE3">
        <w:rPr>
          <w:rFonts w:eastAsia="Times New Roman"/>
        </w:rPr>
        <w:t xml:space="preserve"> </w:t>
      </w:r>
      <w:r>
        <w:rPr>
          <w:rFonts w:eastAsia="Times New Roman"/>
        </w:rPr>
        <w:t>Video frames captured from the internal Player</w:t>
      </w:r>
      <w:r w:rsidR="00F81DE3">
        <w:rPr>
          <w:rFonts w:eastAsia="Times New Roman"/>
        </w:rPr>
        <w:t xml:space="preserve"> (i.e. from </w:t>
      </w:r>
      <w:r w:rsidR="001B596B">
        <w:rPr>
          <w:rFonts w:eastAsia="Times New Roman"/>
        </w:rPr>
        <w:t xml:space="preserve">a </w:t>
      </w:r>
      <w:r w:rsidR="00F81DE3">
        <w:rPr>
          <w:rFonts w:eastAsia="Times New Roman"/>
        </w:rPr>
        <w:t>local file)</w:t>
      </w:r>
      <w:r w:rsidRPr="0033111D">
        <w:rPr>
          <w:rFonts w:eastAsia="Times New Roman"/>
        </w:rPr>
        <w:t>.</w:t>
      </w:r>
    </w:p>
    <w:p w14:paraId="77CEC124" w14:textId="39B6840A" w:rsidR="00927835" w:rsidRDefault="00F81DE3" w:rsidP="008E410C">
      <w:pPr>
        <w:pStyle w:val="ListParagraph"/>
        <w:numPr>
          <w:ilvl w:val="0"/>
          <w:numId w:val="25"/>
        </w:numPr>
        <w:tabs>
          <w:tab w:val="left" w:pos="993"/>
        </w:tabs>
        <w:ind w:left="709" w:firstLine="0"/>
        <w:rPr>
          <w:rFonts w:eastAsia="Times New Roman"/>
        </w:rPr>
      </w:pPr>
      <w:r w:rsidRPr="008E410C">
        <w:rPr>
          <w:rFonts w:eastAsia="Times New Roman"/>
        </w:rPr>
        <w:t xml:space="preserve">Disabled. </w:t>
      </w:r>
      <w:proofErr w:type="spellStart"/>
      <w:r w:rsidR="008E410C" w:rsidRPr="008E410C">
        <w:rPr>
          <w:rFonts w:eastAsia="Times New Roman"/>
        </w:rPr>
        <w:t>MVision</w:t>
      </w:r>
      <w:proofErr w:type="spellEnd"/>
      <w:r w:rsidR="008E410C" w:rsidRPr="008E410C">
        <w:rPr>
          <w:rFonts w:eastAsia="Times New Roman"/>
        </w:rPr>
        <w:t xml:space="preserve"> </w:t>
      </w:r>
      <w:r w:rsidRPr="008E410C">
        <w:rPr>
          <w:rFonts w:eastAsia="Times New Roman"/>
        </w:rPr>
        <w:t xml:space="preserve">is disabled. </w:t>
      </w:r>
    </w:p>
    <w:p w14:paraId="29F44049" w14:textId="77777777" w:rsidR="008E410C" w:rsidRDefault="008E410C" w:rsidP="008E410C">
      <w:pPr>
        <w:pStyle w:val="ListParagraph"/>
        <w:tabs>
          <w:tab w:val="left" w:pos="993"/>
        </w:tabs>
        <w:ind w:left="142"/>
        <w:rPr>
          <w:rFonts w:eastAsia="Times New Roman"/>
        </w:rPr>
      </w:pPr>
    </w:p>
    <w:p w14:paraId="687D2506" w14:textId="77777777" w:rsidR="00BB710F" w:rsidRPr="0033111D" w:rsidRDefault="00BB710F" w:rsidP="00BB710F">
      <w:pPr>
        <w:pStyle w:val="ListParagraph"/>
        <w:tabs>
          <w:tab w:val="left" w:pos="1843"/>
        </w:tabs>
        <w:ind w:left="142"/>
        <w:rPr>
          <w:rFonts w:eastAsia="Times New Roman"/>
        </w:rPr>
      </w:pPr>
      <w:r w:rsidRPr="0033111D">
        <w:rPr>
          <w:rFonts w:eastAsia="Times New Roman"/>
        </w:rPr>
        <w:t>Request:</w:t>
      </w:r>
    </w:p>
    <w:p w14:paraId="24024EC4" w14:textId="6657903D" w:rsidR="00BB710F" w:rsidRPr="0033111D" w:rsidRDefault="00BB710F" w:rsidP="00BB710F">
      <w:pPr>
        <w:pStyle w:val="RequestParagraph"/>
        <w:ind w:left="142"/>
      </w:pPr>
      <w:proofErr w:type="spellStart"/>
      <w:proofErr w:type="gramStart"/>
      <w:r w:rsidRPr="0033111D">
        <w:t>uri</w:t>
      </w:r>
      <w:proofErr w:type="spellEnd"/>
      <w:proofErr w:type="gramEnd"/>
      <w:r w:rsidRPr="0033111D">
        <w:t>: /</w:t>
      </w:r>
      <w:proofErr w:type="spellStart"/>
      <w:r w:rsidRPr="0033111D">
        <w:t>api</w:t>
      </w:r>
      <w:proofErr w:type="spellEnd"/>
      <w:r w:rsidRPr="0033111D">
        <w:t>/</w:t>
      </w:r>
      <w:proofErr w:type="spellStart"/>
      <w:r>
        <w:t>mvision</w:t>
      </w:r>
      <w:proofErr w:type="spellEnd"/>
      <w:r w:rsidRPr="0033111D">
        <w:t>/</w:t>
      </w:r>
      <w:r>
        <w:t>set</w:t>
      </w:r>
    </w:p>
    <w:p w14:paraId="07948B26" w14:textId="77777777" w:rsidR="00BB710F" w:rsidRPr="0033111D" w:rsidRDefault="00BB710F" w:rsidP="00BB710F">
      <w:pPr>
        <w:pStyle w:val="RequestParagraph"/>
        <w:ind w:left="142"/>
      </w:pPr>
      <w:proofErr w:type="gramStart"/>
      <w:r w:rsidRPr="0033111D">
        <w:t>method</w:t>
      </w:r>
      <w:proofErr w:type="gramEnd"/>
      <w:r w:rsidRPr="0033111D">
        <w:t>: post</w:t>
      </w:r>
    </w:p>
    <w:p w14:paraId="68AAF164" w14:textId="77777777" w:rsidR="00BB710F" w:rsidRDefault="00BB710F" w:rsidP="00BB710F">
      <w:pPr>
        <w:pStyle w:val="RequestParagraph"/>
        <w:ind w:left="142"/>
      </w:pPr>
      <w:proofErr w:type="gramStart"/>
      <w:r w:rsidRPr="002668C3">
        <w:t>body</w:t>
      </w:r>
      <w:proofErr w:type="gramEnd"/>
      <w:r w:rsidRPr="002668C3">
        <w:t xml:space="preserve">: </w:t>
      </w:r>
    </w:p>
    <w:p w14:paraId="00FB7933" w14:textId="77777777" w:rsidR="00BB710F" w:rsidRDefault="00BB710F" w:rsidP="00BB710F">
      <w:pPr>
        <w:pStyle w:val="RequestParagraph"/>
        <w:ind w:left="142"/>
      </w:pPr>
      <w:r w:rsidRPr="002668C3">
        <w:t>{</w:t>
      </w:r>
    </w:p>
    <w:p w14:paraId="39E09A45" w14:textId="54045119" w:rsidR="006A7689" w:rsidRDefault="00BB710F" w:rsidP="006A7689">
      <w:pPr>
        <w:pStyle w:val="RequestParagraph"/>
        <w:ind w:left="142"/>
      </w:pPr>
      <w:r>
        <w:t xml:space="preserve">   “</w:t>
      </w:r>
      <w:proofErr w:type="spellStart"/>
      <w:r w:rsidR="00FB2FDD">
        <w:t>mv_cfg</w:t>
      </w:r>
      <w:proofErr w:type="spellEnd"/>
      <w:proofErr w:type="gramStart"/>
      <w:r>
        <w:t>” :</w:t>
      </w:r>
      <w:proofErr w:type="gramEnd"/>
      <w:r>
        <w:t xml:space="preserve"> {</w:t>
      </w:r>
    </w:p>
    <w:p w14:paraId="0BEDEBA6" w14:textId="12A8A0E1" w:rsidR="006A7689" w:rsidRDefault="006A7689" w:rsidP="006A7689">
      <w:pPr>
        <w:pStyle w:val="RequestParagraph"/>
        <w:ind w:left="142"/>
      </w:pPr>
      <w:r>
        <w:t xml:space="preserve">       </w:t>
      </w:r>
      <w:r w:rsidR="00BB710F" w:rsidRPr="0033111D">
        <w:t>“</w:t>
      </w:r>
      <w:proofErr w:type="spellStart"/>
      <w:r w:rsidR="00BB710F">
        <w:t>video_</w:t>
      </w:r>
      <w:r w:rsidR="00BB710F" w:rsidRPr="0033111D">
        <w:t>s</w:t>
      </w:r>
      <w:r w:rsidR="00E05D0B">
        <w:t>rc</w:t>
      </w:r>
      <w:proofErr w:type="spellEnd"/>
      <w:r w:rsidR="00BB710F" w:rsidRPr="0033111D">
        <w:t xml:space="preserve">” : </w:t>
      </w:r>
      <w:r w:rsidRPr="0033111D">
        <w:t>&lt;“</w:t>
      </w:r>
      <w:r>
        <w:t>live</w:t>
      </w:r>
      <w:r w:rsidRPr="0033111D">
        <w:t>” | “</w:t>
      </w:r>
      <w:r>
        <w:t>playback</w:t>
      </w:r>
      <w:r w:rsidRPr="0033111D">
        <w:t>”</w:t>
      </w:r>
      <w:r>
        <w:t xml:space="preserve"> | “disabled” </w:t>
      </w:r>
      <w:r w:rsidRPr="0033111D">
        <w:t>&gt;</w:t>
      </w:r>
    </w:p>
    <w:p w14:paraId="27EA04A4" w14:textId="1B025529" w:rsidR="00845720" w:rsidRDefault="00845720" w:rsidP="006A7689">
      <w:pPr>
        <w:pStyle w:val="RequestParagraph"/>
        <w:ind w:left="142"/>
      </w:pPr>
      <w:r>
        <w:t xml:space="preserve">   }</w:t>
      </w:r>
    </w:p>
    <w:p w14:paraId="33C5B481" w14:textId="77777777" w:rsidR="00BB710F" w:rsidRPr="002668C3" w:rsidRDefault="00BB710F" w:rsidP="00BB710F">
      <w:pPr>
        <w:pStyle w:val="RequestParagraph"/>
        <w:ind w:left="142"/>
      </w:pPr>
      <w:r w:rsidRPr="002668C3">
        <w:t>}</w:t>
      </w:r>
    </w:p>
    <w:p w14:paraId="42AA7794" w14:textId="77777777" w:rsidR="00BB710F" w:rsidRDefault="00BB710F" w:rsidP="00BB710F">
      <w:pPr>
        <w:pStyle w:val="RequestParagraph"/>
        <w:ind w:left="142"/>
      </w:pPr>
    </w:p>
    <w:p w14:paraId="20BA43E1" w14:textId="77777777" w:rsidR="00BB710F" w:rsidRPr="00C705A6" w:rsidRDefault="00BB710F" w:rsidP="00BB710F">
      <w:pPr>
        <w:ind w:left="142"/>
        <w:rPr>
          <w:rFonts w:asciiTheme="minorHAnsi" w:eastAsiaTheme="minorHAnsi" w:hAnsiTheme="minorHAnsi" w:cstheme="minorBidi"/>
          <w:sz w:val="22"/>
          <w:szCs w:val="22"/>
          <w:lang w:eastAsia="en-US"/>
        </w:rPr>
      </w:pPr>
      <w:r w:rsidRPr="00C705A6">
        <w:rPr>
          <w:rFonts w:asciiTheme="minorHAnsi" w:eastAsiaTheme="minorHAnsi" w:hAnsiTheme="minorHAnsi" w:cstheme="minorBidi"/>
          <w:sz w:val="22"/>
          <w:szCs w:val="22"/>
          <w:lang w:eastAsia="en-US"/>
        </w:rPr>
        <w:t>Response:</w:t>
      </w:r>
    </w:p>
    <w:p w14:paraId="24CAE3C9" w14:textId="77777777" w:rsidR="00BB710F" w:rsidRDefault="00BB710F" w:rsidP="00BB710F">
      <w:pPr>
        <w:pStyle w:val="RequestParagraph"/>
        <w:ind w:left="142"/>
      </w:pPr>
      <w:proofErr w:type="gramStart"/>
      <w:r w:rsidRPr="002668C3">
        <w:t>body</w:t>
      </w:r>
      <w:proofErr w:type="gramEnd"/>
      <w:r w:rsidRPr="002668C3">
        <w:t xml:space="preserve">: </w:t>
      </w:r>
    </w:p>
    <w:p w14:paraId="16914FB8" w14:textId="77777777" w:rsidR="00BB710F" w:rsidRDefault="00BB710F" w:rsidP="00BB710F">
      <w:pPr>
        <w:pStyle w:val="RequestParagraph"/>
        <w:ind w:left="142"/>
      </w:pPr>
      <w:r w:rsidRPr="002668C3">
        <w:t>{</w:t>
      </w:r>
    </w:p>
    <w:p w14:paraId="5FABF413" w14:textId="3898A6BD" w:rsidR="00BB710F" w:rsidRDefault="00BB710F" w:rsidP="00BB710F">
      <w:pPr>
        <w:pStyle w:val="RequestParagraph"/>
        <w:ind w:left="142"/>
      </w:pPr>
      <w:r>
        <w:t xml:space="preserve">   “</w:t>
      </w:r>
      <w:proofErr w:type="spellStart"/>
      <w:r w:rsidR="00926049">
        <w:t>mv_cfg</w:t>
      </w:r>
      <w:proofErr w:type="spellEnd"/>
      <w:proofErr w:type="gramStart"/>
      <w:r>
        <w:t>” :</w:t>
      </w:r>
      <w:proofErr w:type="gramEnd"/>
      <w:r>
        <w:t xml:space="preserve"> {</w:t>
      </w:r>
    </w:p>
    <w:p w14:paraId="62BF5983" w14:textId="021BC1E4" w:rsidR="00BB710F" w:rsidRDefault="00BB710F" w:rsidP="00BB710F">
      <w:pPr>
        <w:pStyle w:val="RequestParagraph"/>
        <w:ind w:left="142"/>
      </w:pPr>
      <w:r>
        <w:t xml:space="preserve">       </w:t>
      </w:r>
      <w:r w:rsidRPr="0033111D">
        <w:t>“</w:t>
      </w:r>
      <w:proofErr w:type="spellStart"/>
      <w:r>
        <w:t>video_</w:t>
      </w:r>
      <w:r w:rsidRPr="0033111D">
        <w:t>s</w:t>
      </w:r>
      <w:r w:rsidR="00E05D0B">
        <w:t>rc</w:t>
      </w:r>
      <w:proofErr w:type="spellEnd"/>
      <w:r w:rsidRPr="0033111D">
        <w:t>” : &lt;“</w:t>
      </w:r>
      <w:r>
        <w:t>live</w:t>
      </w:r>
      <w:r w:rsidRPr="0033111D">
        <w:t>” | “</w:t>
      </w:r>
      <w:r>
        <w:t>playback</w:t>
      </w:r>
      <w:r w:rsidRPr="0033111D">
        <w:t>”</w:t>
      </w:r>
      <w:r>
        <w:t xml:space="preserve"> | “disabled” </w:t>
      </w:r>
      <w:r w:rsidRPr="0033111D">
        <w:t>&gt;</w:t>
      </w:r>
    </w:p>
    <w:p w14:paraId="4F1849F9" w14:textId="0CB043E5" w:rsidR="004A38B1" w:rsidRDefault="004A38B1" w:rsidP="00BB710F">
      <w:pPr>
        <w:pStyle w:val="RequestParagraph"/>
        <w:ind w:left="142"/>
      </w:pPr>
      <w:r>
        <w:t xml:space="preserve">       ...</w:t>
      </w:r>
    </w:p>
    <w:p w14:paraId="7F093C01" w14:textId="77777777" w:rsidR="00BB710F" w:rsidRDefault="00BB710F" w:rsidP="00BB710F">
      <w:pPr>
        <w:pStyle w:val="RequestParagraph"/>
        <w:ind w:left="142"/>
      </w:pPr>
      <w:r>
        <w:t xml:space="preserve">   }</w:t>
      </w:r>
    </w:p>
    <w:p w14:paraId="204FF4D1" w14:textId="77777777" w:rsidR="00BB710F" w:rsidRPr="002668C3" w:rsidRDefault="00BB710F" w:rsidP="00BB710F">
      <w:pPr>
        <w:pStyle w:val="RequestParagraph"/>
        <w:ind w:left="142"/>
      </w:pPr>
      <w:r w:rsidRPr="002668C3">
        <w:t>}</w:t>
      </w:r>
    </w:p>
    <w:p w14:paraId="251A2794" w14:textId="77777777" w:rsidR="00BB710F" w:rsidRPr="008E410C" w:rsidRDefault="00BB710F" w:rsidP="008E410C">
      <w:pPr>
        <w:pStyle w:val="ListParagraph"/>
        <w:tabs>
          <w:tab w:val="left" w:pos="993"/>
        </w:tabs>
        <w:ind w:left="142"/>
        <w:rPr>
          <w:rFonts w:eastAsia="Times New Roman"/>
        </w:rPr>
      </w:pPr>
    </w:p>
    <w:p w14:paraId="6A38291C" w14:textId="275AE96F" w:rsidR="00927835" w:rsidRDefault="00927835" w:rsidP="004F0416">
      <w:pPr>
        <w:pStyle w:val="ListParagraph"/>
        <w:numPr>
          <w:ilvl w:val="0"/>
          <w:numId w:val="29"/>
        </w:numPr>
        <w:tabs>
          <w:tab w:val="left" w:pos="1843"/>
        </w:tabs>
        <w:ind w:left="142"/>
        <w:rPr>
          <w:rFonts w:eastAsia="Times New Roman"/>
        </w:rPr>
      </w:pPr>
      <w:r>
        <w:rPr>
          <w:rFonts w:eastAsia="Times New Roman"/>
        </w:rPr>
        <w:t xml:space="preserve">Preview </w:t>
      </w:r>
      <w:r w:rsidR="00A2490E" w:rsidRPr="00351E28">
        <w:rPr>
          <w:rFonts w:eastAsia="Times New Roman"/>
        </w:rPr>
        <w:t>Source</w:t>
      </w:r>
      <w:r w:rsidR="00F81DE3">
        <w:rPr>
          <w:rFonts w:eastAsia="Times New Roman"/>
        </w:rPr>
        <w:t xml:space="preserve"> selector</w:t>
      </w:r>
      <w:r>
        <w:rPr>
          <w:rFonts w:eastAsia="Times New Roman"/>
        </w:rPr>
        <w:t>.</w:t>
      </w:r>
    </w:p>
    <w:p w14:paraId="110FBD34" w14:textId="70469FF6" w:rsidR="0033111D" w:rsidRPr="0033111D" w:rsidRDefault="0033111D" w:rsidP="001B596B">
      <w:pPr>
        <w:pStyle w:val="ListParagraph"/>
        <w:tabs>
          <w:tab w:val="left" w:pos="709"/>
          <w:tab w:val="left" w:pos="993"/>
          <w:tab w:val="left" w:pos="1418"/>
        </w:tabs>
        <w:ind w:left="993" w:hanging="567"/>
        <w:rPr>
          <w:rFonts w:eastAsia="Times New Roman"/>
        </w:rPr>
      </w:pPr>
      <w:r>
        <w:rPr>
          <w:rFonts w:eastAsia="Times New Roman"/>
        </w:rPr>
        <w:tab/>
      </w:r>
      <w:r w:rsidR="00F81DE3">
        <w:rPr>
          <w:rFonts w:eastAsia="Times New Roman"/>
        </w:rPr>
        <w:t>-</w:t>
      </w:r>
      <w:r w:rsidR="00F81DE3">
        <w:rPr>
          <w:rFonts w:eastAsia="Times New Roman"/>
        </w:rPr>
        <w:tab/>
      </w:r>
      <w:r w:rsidRPr="0033111D">
        <w:rPr>
          <w:rFonts w:eastAsia="Times New Roman"/>
        </w:rPr>
        <w:t xml:space="preserve">Capture. Preview window shows the output of </w:t>
      </w:r>
      <w:r w:rsidR="001B596B">
        <w:rPr>
          <w:rFonts w:eastAsia="Times New Roman"/>
        </w:rPr>
        <w:t xml:space="preserve">the </w:t>
      </w:r>
      <w:r w:rsidRPr="0033111D">
        <w:rPr>
          <w:rFonts w:eastAsia="Times New Roman"/>
        </w:rPr>
        <w:t>Capture module</w:t>
      </w:r>
      <w:r w:rsidR="001B596B">
        <w:rPr>
          <w:rFonts w:eastAsia="Times New Roman"/>
        </w:rPr>
        <w:t xml:space="preserve">.  </w:t>
      </w:r>
      <w:proofErr w:type="gramStart"/>
      <w:r w:rsidR="001B596B">
        <w:rPr>
          <w:rFonts w:eastAsia="Times New Roman"/>
        </w:rPr>
        <w:t>I.e. raw data from the camera or from the player.</w:t>
      </w:r>
      <w:proofErr w:type="gramEnd"/>
    </w:p>
    <w:p w14:paraId="23DA3262" w14:textId="7D2435D3" w:rsidR="0033111D" w:rsidRDefault="0033111D" w:rsidP="001B596B">
      <w:pPr>
        <w:pStyle w:val="ListParagraph"/>
        <w:tabs>
          <w:tab w:val="left" w:pos="709"/>
          <w:tab w:val="left" w:pos="993"/>
          <w:tab w:val="left" w:pos="1418"/>
        </w:tabs>
        <w:ind w:left="993" w:hanging="567"/>
        <w:rPr>
          <w:rFonts w:eastAsia="Times New Roman"/>
        </w:rPr>
      </w:pPr>
      <w:r>
        <w:rPr>
          <w:rFonts w:eastAsia="Times New Roman"/>
        </w:rPr>
        <w:tab/>
      </w:r>
      <w:r w:rsidR="00F81DE3">
        <w:rPr>
          <w:rFonts w:eastAsia="Times New Roman"/>
        </w:rPr>
        <w:t>-</w:t>
      </w:r>
      <w:r w:rsidR="00F81DE3">
        <w:rPr>
          <w:rFonts w:eastAsia="Times New Roman"/>
        </w:rPr>
        <w:tab/>
      </w:r>
      <w:proofErr w:type="spellStart"/>
      <w:r w:rsidRPr="0033111D">
        <w:rPr>
          <w:rFonts w:eastAsia="Times New Roman"/>
        </w:rPr>
        <w:t>MVision</w:t>
      </w:r>
      <w:proofErr w:type="spellEnd"/>
      <w:r w:rsidRPr="0033111D">
        <w:rPr>
          <w:rFonts w:eastAsia="Times New Roman"/>
        </w:rPr>
        <w:t>. Preview window show the output of Machine Vision module.</w:t>
      </w:r>
    </w:p>
    <w:p w14:paraId="5022CFA5" w14:textId="77777777" w:rsidR="00CE516E" w:rsidRPr="0033111D" w:rsidRDefault="00CE516E" w:rsidP="004F0416">
      <w:pPr>
        <w:pStyle w:val="ListParagraph"/>
        <w:tabs>
          <w:tab w:val="left" w:pos="1843"/>
        </w:tabs>
        <w:ind w:left="142"/>
        <w:rPr>
          <w:rFonts w:eastAsia="Times New Roman"/>
        </w:rPr>
      </w:pPr>
    </w:p>
    <w:p w14:paraId="04CB9FD0" w14:textId="697510FA" w:rsidR="0033111D" w:rsidRPr="0033111D" w:rsidRDefault="0033111D" w:rsidP="004F0416">
      <w:pPr>
        <w:pStyle w:val="ListParagraph"/>
        <w:tabs>
          <w:tab w:val="left" w:pos="1843"/>
        </w:tabs>
        <w:ind w:left="142"/>
        <w:rPr>
          <w:rFonts w:eastAsia="Times New Roman"/>
        </w:rPr>
      </w:pPr>
      <w:r w:rsidRPr="0033111D">
        <w:rPr>
          <w:rFonts w:eastAsia="Times New Roman"/>
        </w:rPr>
        <w:t>Request:</w:t>
      </w:r>
    </w:p>
    <w:p w14:paraId="12BEA99C" w14:textId="4653C70A" w:rsidR="0033111D" w:rsidRPr="0033111D" w:rsidRDefault="0033111D" w:rsidP="004F0416">
      <w:pPr>
        <w:pStyle w:val="RequestParagraph"/>
        <w:ind w:left="142"/>
      </w:pPr>
      <w:proofErr w:type="spellStart"/>
      <w:proofErr w:type="gramStart"/>
      <w:r w:rsidRPr="0033111D">
        <w:t>uri</w:t>
      </w:r>
      <w:proofErr w:type="spellEnd"/>
      <w:proofErr w:type="gramEnd"/>
      <w:r w:rsidRPr="0033111D">
        <w:t>: /</w:t>
      </w:r>
      <w:proofErr w:type="spellStart"/>
      <w:r w:rsidRPr="0033111D">
        <w:t>api</w:t>
      </w:r>
      <w:proofErr w:type="spellEnd"/>
      <w:r w:rsidRPr="0033111D">
        <w:t>/preview/</w:t>
      </w:r>
      <w:r w:rsidR="001D2315">
        <w:t>set</w:t>
      </w:r>
    </w:p>
    <w:p w14:paraId="377D7E3E" w14:textId="77777777" w:rsidR="0033111D" w:rsidRPr="0033111D" w:rsidRDefault="0033111D" w:rsidP="004F0416">
      <w:pPr>
        <w:pStyle w:val="RequestParagraph"/>
        <w:ind w:left="142"/>
      </w:pPr>
      <w:proofErr w:type="gramStart"/>
      <w:r w:rsidRPr="0033111D">
        <w:t>method</w:t>
      </w:r>
      <w:proofErr w:type="gramEnd"/>
      <w:r w:rsidRPr="0033111D">
        <w:t>: post</w:t>
      </w:r>
    </w:p>
    <w:p w14:paraId="5CE3B28F" w14:textId="77777777" w:rsidR="00F81DE3" w:rsidRDefault="00F81DE3" w:rsidP="004F0416">
      <w:pPr>
        <w:pStyle w:val="RequestParagraph"/>
        <w:ind w:left="142"/>
      </w:pPr>
      <w:proofErr w:type="gramStart"/>
      <w:r w:rsidRPr="002668C3">
        <w:t>body</w:t>
      </w:r>
      <w:proofErr w:type="gramEnd"/>
      <w:r w:rsidRPr="002668C3">
        <w:t xml:space="preserve">: </w:t>
      </w:r>
    </w:p>
    <w:p w14:paraId="26460B91" w14:textId="77777777" w:rsidR="00F81DE3" w:rsidRDefault="00F81DE3" w:rsidP="004F0416">
      <w:pPr>
        <w:pStyle w:val="RequestParagraph"/>
        <w:ind w:left="142"/>
      </w:pPr>
      <w:r w:rsidRPr="002668C3">
        <w:t>{</w:t>
      </w:r>
    </w:p>
    <w:p w14:paraId="68367790" w14:textId="77777777" w:rsidR="00F81DE3" w:rsidRDefault="00F81DE3" w:rsidP="004F0416">
      <w:pPr>
        <w:pStyle w:val="RequestParagraph"/>
        <w:ind w:left="142"/>
      </w:pPr>
      <w:r>
        <w:t xml:space="preserve">   “</w:t>
      </w:r>
      <w:proofErr w:type="gramStart"/>
      <w:r>
        <w:t>preview</w:t>
      </w:r>
      <w:proofErr w:type="gramEnd"/>
      <w:r>
        <w:t>” : {</w:t>
      </w:r>
    </w:p>
    <w:p w14:paraId="6A7A8A4B" w14:textId="14026BF2" w:rsidR="00F81DE3" w:rsidRDefault="00F81DE3" w:rsidP="004F0416">
      <w:pPr>
        <w:pStyle w:val="RequestParagraph"/>
        <w:ind w:left="142"/>
      </w:pPr>
      <w:r>
        <w:t xml:space="preserve">    </w:t>
      </w:r>
      <w:r w:rsidR="005D489F">
        <w:t xml:space="preserve">   </w:t>
      </w:r>
      <w:r w:rsidRPr="0033111D">
        <w:t>“</w:t>
      </w:r>
      <w:proofErr w:type="spellStart"/>
      <w:r>
        <w:t>preview_</w:t>
      </w:r>
      <w:r w:rsidRPr="0033111D">
        <w:t>source</w:t>
      </w:r>
      <w:proofErr w:type="spellEnd"/>
      <w:r w:rsidRPr="0033111D">
        <w:t>” : &lt;“capture” | “</w:t>
      </w:r>
      <w:proofErr w:type="spellStart"/>
      <w:r w:rsidRPr="0033111D">
        <w:t>mvision</w:t>
      </w:r>
      <w:proofErr w:type="spellEnd"/>
      <w:r w:rsidRPr="0033111D">
        <w:t>”&gt;</w:t>
      </w:r>
    </w:p>
    <w:p w14:paraId="7A18618B" w14:textId="7F070F80" w:rsidR="00F81DE3" w:rsidRDefault="005D489F" w:rsidP="004F0416">
      <w:pPr>
        <w:pStyle w:val="RequestParagraph"/>
        <w:ind w:left="142"/>
      </w:pPr>
      <w:r>
        <w:t xml:space="preserve">   </w:t>
      </w:r>
      <w:r w:rsidR="00F81DE3">
        <w:t>}</w:t>
      </w:r>
    </w:p>
    <w:p w14:paraId="14630CD5" w14:textId="77777777" w:rsidR="00F81DE3" w:rsidRPr="002668C3" w:rsidRDefault="00F81DE3" w:rsidP="004F0416">
      <w:pPr>
        <w:pStyle w:val="RequestParagraph"/>
        <w:ind w:left="142"/>
      </w:pPr>
      <w:r w:rsidRPr="002668C3">
        <w:t>}</w:t>
      </w:r>
    </w:p>
    <w:p w14:paraId="556FDB79" w14:textId="77777777" w:rsidR="00927835" w:rsidRDefault="00927835" w:rsidP="004F0416">
      <w:pPr>
        <w:pStyle w:val="RequestParagraph"/>
        <w:ind w:left="142"/>
      </w:pPr>
    </w:p>
    <w:p w14:paraId="496DAEE3" w14:textId="77777777" w:rsidR="002B60AE" w:rsidRPr="00C705A6" w:rsidRDefault="002B60AE" w:rsidP="004F0416">
      <w:pPr>
        <w:ind w:left="142"/>
        <w:rPr>
          <w:rFonts w:asciiTheme="minorHAnsi" w:eastAsiaTheme="minorHAnsi" w:hAnsiTheme="minorHAnsi" w:cstheme="minorBidi"/>
          <w:sz w:val="22"/>
          <w:szCs w:val="22"/>
          <w:lang w:eastAsia="en-US"/>
        </w:rPr>
      </w:pPr>
      <w:r w:rsidRPr="00C705A6">
        <w:rPr>
          <w:rFonts w:asciiTheme="minorHAnsi" w:eastAsiaTheme="minorHAnsi" w:hAnsiTheme="minorHAnsi" w:cstheme="minorBidi"/>
          <w:sz w:val="22"/>
          <w:szCs w:val="22"/>
          <w:lang w:eastAsia="en-US"/>
        </w:rPr>
        <w:t>Response:</w:t>
      </w:r>
    </w:p>
    <w:p w14:paraId="0FDB18A7" w14:textId="77777777" w:rsidR="002B60AE" w:rsidRDefault="002B60AE" w:rsidP="004F0416">
      <w:pPr>
        <w:pStyle w:val="RequestParagraph"/>
        <w:ind w:left="142"/>
      </w:pPr>
      <w:proofErr w:type="gramStart"/>
      <w:r w:rsidRPr="002668C3">
        <w:t>body</w:t>
      </w:r>
      <w:proofErr w:type="gramEnd"/>
      <w:r w:rsidRPr="002668C3">
        <w:t xml:space="preserve">: </w:t>
      </w:r>
    </w:p>
    <w:p w14:paraId="634D7E81" w14:textId="77777777" w:rsidR="002B60AE" w:rsidRDefault="002B60AE" w:rsidP="004F0416">
      <w:pPr>
        <w:pStyle w:val="RequestParagraph"/>
        <w:ind w:left="142"/>
      </w:pPr>
      <w:r w:rsidRPr="002668C3">
        <w:t>{</w:t>
      </w:r>
    </w:p>
    <w:p w14:paraId="2EFB11C7" w14:textId="77777777" w:rsidR="002B60AE" w:rsidRDefault="002B60AE" w:rsidP="004F0416">
      <w:pPr>
        <w:pStyle w:val="RequestParagraph"/>
        <w:ind w:left="142"/>
      </w:pPr>
      <w:r>
        <w:t xml:space="preserve">   “</w:t>
      </w:r>
      <w:proofErr w:type="gramStart"/>
      <w:r>
        <w:t>preview</w:t>
      </w:r>
      <w:proofErr w:type="gramEnd"/>
      <w:r>
        <w:t>” : {</w:t>
      </w:r>
    </w:p>
    <w:p w14:paraId="388C0FC8" w14:textId="3B39FA1B" w:rsidR="002B60AE" w:rsidRDefault="002B60AE" w:rsidP="004F0416">
      <w:pPr>
        <w:pStyle w:val="RequestParagraph"/>
        <w:ind w:left="142"/>
      </w:pPr>
      <w:r>
        <w:t xml:space="preserve">       </w:t>
      </w:r>
      <w:r w:rsidRPr="0033111D">
        <w:t>“</w:t>
      </w:r>
      <w:proofErr w:type="spellStart"/>
      <w:r>
        <w:t>preview_</w:t>
      </w:r>
      <w:r w:rsidRPr="0033111D">
        <w:t>source</w:t>
      </w:r>
      <w:proofErr w:type="spellEnd"/>
      <w:r w:rsidRPr="0033111D">
        <w:t>” : &lt;“capture” | “</w:t>
      </w:r>
      <w:proofErr w:type="spellStart"/>
      <w:r w:rsidRPr="0033111D">
        <w:t>mvision</w:t>
      </w:r>
      <w:proofErr w:type="spellEnd"/>
      <w:r w:rsidRPr="0033111D">
        <w:t>”&gt;</w:t>
      </w:r>
    </w:p>
    <w:p w14:paraId="704631DD" w14:textId="01791529" w:rsidR="002B60AE" w:rsidRDefault="002B60AE" w:rsidP="004F0416">
      <w:pPr>
        <w:pStyle w:val="RequestParagraph"/>
        <w:ind w:left="142"/>
      </w:pPr>
      <w:r>
        <w:t xml:space="preserve">   }</w:t>
      </w:r>
    </w:p>
    <w:p w14:paraId="4FF3CCB1" w14:textId="77777777" w:rsidR="002B60AE" w:rsidRPr="002668C3" w:rsidRDefault="002B60AE" w:rsidP="004F0416">
      <w:pPr>
        <w:pStyle w:val="RequestParagraph"/>
        <w:ind w:left="142"/>
      </w:pPr>
      <w:r w:rsidRPr="002668C3">
        <w:t>}</w:t>
      </w:r>
    </w:p>
    <w:p w14:paraId="0E7F6C62" w14:textId="77777777" w:rsidR="002B60AE" w:rsidRPr="00351E28" w:rsidRDefault="002B60AE" w:rsidP="004F0416">
      <w:pPr>
        <w:pStyle w:val="RequestParagraph"/>
        <w:ind w:left="142"/>
      </w:pPr>
    </w:p>
    <w:p w14:paraId="79CAB960" w14:textId="3D4C985E" w:rsidR="00FB2FDD" w:rsidRDefault="001B596B" w:rsidP="001B596B">
      <w:pPr>
        <w:ind w:left="142"/>
      </w:pPr>
      <w:r>
        <w:t xml:space="preserve">Upon initial page load the </w:t>
      </w:r>
      <w:r w:rsidR="00E144A1">
        <w:t>application</w:t>
      </w:r>
      <w:r>
        <w:t xml:space="preserve"> sends the </w:t>
      </w:r>
      <w:proofErr w:type="spellStart"/>
      <w:r w:rsidRPr="00891C84">
        <w:rPr>
          <w:rStyle w:val="RequestCharacter"/>
        </w:rPr>
        <w:t>api</w:t>
      </w:r>
      <w:proofErr w:type="spellEnd"/>
      <w:r w:rsidRPr="00891C84">
        <w:rPr>
          <w:rStyle w:val="RequestCharacter"/>
        </w:rPr>
        <w:t>/</w:t>
      </w:r>
      <w:r>
        <w:rPr>
          <w:rStyle w:val="RequestCharacter"/>
        </w:rPr>
        <w:t>preview</w:t>
      </w:r>
      <w:r w:rsidRPr="00891C84">
        <w:rPr>
          <w:rStyle w:val="RequestCharacter"/>
        </w:rPr>
        <w:t>/</w:t>
      </w:r>
      <w:proofErr w:type="gramStart"/>
      <w:r>
        <w:rPr>
          <w:rStyle w:val="RequestCharacter"/>
        </w:rPr>
        <w:t>get</w:t>
      </w:r>
      <w:r>
        <w:t xml:space="preserve"> </w:t>
      </w:r>
      <w:r w:rsidR="004A38B1">
        <w:t xml:space="preserve"> and</w:t>
      </w:r>
      <w:proofErr w:type="gramEnd"/>
      <w:r w:rsidR="004A38B1">
        <w:t xml:space="preserve"> </w:t>
      </w:r>
      <w:proofErr w:type="spellStart"/>
      <w:r w:rsidR="004A38B1" w:rsidRPr="00891C84">
        <w:rPr>
          <w:rStyle w:val="RequestCharacter"/>
        </w:rPr>
        <w:t>api</w:t>
      </w:r>
      <w:proofErr w:type="spellEnd"/>
      <w:r w:rsidR="004A38B1" w:rsidRPr="00891C84">
        <w:rPr>
          <w:rStyle w:val="RequestCharacter"/>
        </w:rPr>
        <w:t>/</w:t>
      </w:r>
      <w:proofErr w:type="spellStart"/>
      <w:r w:rsidR="004A38B1">
        <w:rPr>
          <w:rStyle w:val="RequestCharacter"/>
        </w:rPr>
        <w:t>mvision</w:t>
      </w:r>
      <w:proofErr w:type="spellEnd"/>
      <w:r w:rsidR="004A38B1" w:rsidRPr="00891C84">
        <w:rPr>
          <w:rStyle w:val="RequestCharacter"/>
        </w:rPr>
        <w:t>/</w:t>
      </w:r>
      <w:r w:rsidR="004A38B1">
        <w:rPr>
          <w:rStyle w:val="RequestCharacter"/>
        </w:rPr>
        <w:t>get</w:t>
      </w:r>
      <w:r w:rsidR="004A38B1">
        <w:t xml:space="preserve"> </w:t>
      </w:r>
      <w:r>
        <w:t>request</w:t>
      </w:r>
      <w:r w:rsidR="004A38B1">
        <w:t>s</w:t>
      </w:r>
      <w:r>
        <w:t xml:space="preserve">. The backend responds with the current </w:t>
      </w:r>
      <w:r w:rsidR="004A38B1">
        <w:t xml:space="preserve">configuration. From the </w:t>
      </w:r>
      <w:r w:rsidR="004A38B1" w:rsidRPr="004A38B1">
        <w:rPr>
          <w:rStyle w:val="RequestCharacter"/>
        </w:rPr>
        <w:t>preview</w:t>
      </w:r>
      <w:r w:rsidR="004A38B1">
        <w:t xml:space="preserve"> response the application gets </w:t>
      </w:r>
      <w:r w:rsidRPr="002B60AE">
        <w:rPr>
          <w:rStyle w:val="RequestCharacter"/>
        </w:rPr>
        <w:t>“</w:t>
      </w:r>
      <w:proofErr w:type="spellStart"/>
      <w:r w:rsidRPr="002B60AE">
        <w:rPr>
          <w:rStyle w:val="RequestCharacter"/>
        </w:rPr>
        <w:t>preview_source</w:t>
      </w:r>
      <w:proofErr w:type="spellEnd"/>
      <w:r w:rsidRPr="002B60AE">
        <w:rPr>
          <w:rStyle w:val="RequestCharacter"/>
        </w:rPr>
        <w:t>”</w:t>
      </w:r>
      <w:r>
        <w:t xml:space="preserve"> </w:t>
      </w:r>
      <w:r w:rsidR="004A38B1">
        <w:t>value</w:t>
      </w:r>
      <w:r w:rsidR="005960EC">
        <w:t xml:space="preserve"> </w:t>
      </w:r>
      <w:r w:rsidR="004A38B1">
        <w:t xml:space="preserve">and from the </w:t>
      </w:r>
      <w:proofErr w:type="spellStart"/>
      <w:r w:rsidR="004A38B1" w:rsidRPr="006E069A">
        <w:rPr>
          <w:rStyle w:val="RequestCharacter"/>
        </w:rPr>
        <w:t>mvision</w:t>
      </w:r>
      <w:proofErr w:type="spellEnd"/>
      <w:r w:rsidR="004A38B1">
        <w:t xml:space="preserve"> gets the </w:t>
      </w:r>
      <w:r w:rsidR="004A38B1" w:rsidRPr="004A38B1">
        <w:rPr>
          <w:rStyle w:val="RequestCharacter"/>
        </w:rPr>
        <w:t>“</w:t>
      </w:r>
      <w:proofErr w:type="spellStart"/>
      <w:r w:rsidR="004A38B1" w:rsidRPr="004A38B1">
        <w:rPr>
          <w:rStyle w:val="RequestCharacter"/>
        </w:rPr>
        <w:t>video_s</w:t>
      </w:r>
      <w:r w:rsidR="00E05D0B">
        <w:rPr>
          <w:rStyle w:val="RequestCharacter"/>
        </w:rPr>
        <w:t>rc</w:t>
      </w:r>
      <w:proofErr w:type="spellEnd"/>
      <w:r w:rsidR="00E94554">
        <w:rPr>
          <w:rStyle w:val="RequestCharacter"/>
          <w:lang w:val="ru-RU"/>
        </w:rPr>
        <w:tab/>
      </w:r>
      <w:r w:rsidR="004A38B1" w:rsidRPr="004A38B1">
        <w:rPr>
          <w:rStyle w:val="RequestCharacter"/>
        </w:rPr>
        <w:t>”</w:t>
      </w:r>
      <w:r w:rsidR="004A38B1">
        <w:t xml:space="preserve">. </w:t>
      </w:r>
    </w:p>
    <w:p w14:paraId="55B11B3F" w14:textId="03F794E1" w:rsidR="001B596B" w:rsidRDefault="001B596B" w:rsidP="001B596B">
      <w:pPr>
        <w:ind w:left="142"/>
      </w:pPr>
      <w:r>
        <w:t>The UI’s state should be updated accordingly.</w:t>
      </w:r>
      <w:r w:rsidR="00FB2FDD">
        <w:t xml:space="preserve"> I.e. if </w:t>
      </w:r>
      <w:r w:rsidR="00FB2FDD" w:rsidRPr="002B60AE">
        <w:rPr>
          <w:rStyle w:val="RequestCharacter"/>
        </w:rPr>
        <w:t>“</w:t>
      </w:r>
      <w:proofErr w:type="spellStart"/>
      <w:r w:rsidR="00FB2FDD" w:rsidRPr="002B60AE">
        <w:rPr>
          <w:rStyle w:val="RequestCharacter"/>
        </w:rPr>
        <w:t>preview_source</w:t>
      </w:r>
      <w:proofErr w:type="spellEnd"/>
      <w:r w:rsidR="00FB2FDD" w:rsidRPr="002B60AE">
        <w:rPr>
          <w:rStyle w:val="RequestCharacter"/>
        </w:rPr>
        <w:t>”</w:t>
      </w:r>
      <w:r w:rsidR="00FB2FDD">
        <w:rPr>
          <w:rStyle w:val="RequestCharacter"/>
        </w:rPr>
        <w:t xml:space="preserve"> </w:t>
      </w:r>
      <w:r w:rsidR="00FB2FDD" w:rsidRPr="00FB2FDD">
        <w:t>set to</w:t>
      </w:r>
      <w:r w:rsidR="00FB2FDD">
        <w:rPr>
          <w:rStyle w:val="RequestCharacter"/>
        </w:rPr>
        <w:t xml:space="preserve"> “capture”</w:t>
      </w:r>
      <w:r w:rsidR="00FB2FDD" w:rsidRPr="00FB2FDD">
        <w:t xml:space="preserve">, then </w:t>
      </w:r>
      <w:proofErr w:type="spellStart"/>
      <w:r w:rsidR="00FB2FDD">
        <w:t>MVision</w:t>
      </w:r>
      <w:proofErr w:type="spellEnd"/>
      <w:r w:rsidR="00FB2FDD">
        <w:t xml:space="preserve"> selector should be disabled.</w:t>
      </w:r>
    </w:p>
    <w:p w14:paraId="066F1C2A" w14:textId="77777777" w:rsidR="001B596B" w:rsidRDefault="001B596B" w:rsidP="001B596B">
      <w:pPr>
        <w:pStyle w:val="RequestParagraph"/>
        <w:ind w:left="142"/>
      </w:pPr>
    </w:p>
    <w:p w14:paraId="59D97FBD" w14:textId="77777777" w:rsidR="001B596B" w:rsidRDefault="001B596B" w:rsidP="001B596B">
      <w:pPr>
        <w:ind w:left="142"/>
      </w:pPr>
      <w:r>
        <w:t xml:space="preserve">In case of video source is set to </w:t>
      </w:r>
      <w:r w:rsidRPr="00FD499F">
        <w:rPr>
          <w:rStyle w:val="RequestCharacter"/>
        </w:rPr>
        <w:t>“playback”</w:t>
      </w:r>
      <w:r>
        <w:t>, the player’s state should be requested.</w:t>
      </w:r>
    </w:p>
    <w:p w14:paraId="080657E5" w14:textId="77777777" w:rsidR="001B596B" w:rsidRDefault="001B596B" w:rsidP="001B596B">
      <w:pPr>
        <w:pStyle w:val="RequestParagraph"/>
        <w:ind w:left="142"/>
      </w:pPr>
    </w:p>
    <w:p w14:paraId="7666B026" w14:textId="77777777" w:rsidR="001B596B" w:rsidRPr="002668C3" w:rsidRDefault="001B596B" w:rsidP="001B596B">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/playback/</w:t>
      </w:r>
      <w:r>
        <w:t>get</w:t>
      </w:r>
    </w:p>
    <w:p w14:paraId="5C809857" w14:textId="77777777" w:rsidR="001B596B" w:rsidRPr="002668C3" w:rsidRDefault="001B596B" w:rsidP="001B596B">
      <w:pPr>
        <w:pStyle w:val="RequestParagraph"/>
        <w:ind w:left="142"/>
      </w:pPr>
      <w:proofErr w:type="gramStart"/>
      <w:r w:rsidRPr="002668C3">
        <w:t>method</w:t>
      </w:r>
      <w:proofErr w:type="gramEnd"/>
      <w:r w:rsidRPr="002668C3">
        <w:t>: post</w:t>
      </w:r>
    </w:p>
    <w:p w14:paraId="4C61293B" w14:textId="7E564FDC" w:rsidR="001B596B" w:rsidRDefault="001B596B" w:rsidP="001B596B">
      <w:pPr>
        <w:pStyle w:val="RequestParagraph"/>
        <w:ind w:left="142"/>
      </w:pPr>
      <w:proofErr w:type="gramStart"/>
      <w:r w:rsidRPr="002668C3">
        <w:t>body</w:t>
      </w:r>
      <w:proofErr w:type="gramEnd"/>
      <w:r w:rsidRPr="002668C3">
        <w:t xml:space="preserve">: </w:t>
      </w:r>
      <w:r>
        <w:t>{</w:t>
      </w:r>
      <w:r w:rsidR="00BE3034">
        <w:t xml:space="preserve"> “player” : {</w:t>
      </w:r>
      <w:r>
        <w:t>}</w:t>
      </w:r>
      <w:r w:rsidR="00BE3034">
        <w:t xml:space="preserve"> }</w:t>
      </w:r>
    </w:p>
    <w:p w14:paraId="46779E4A" w14:textId="77777777" w:rsidR="001B596B" w:rsidRPr="002668C3" w:rsidRDefault="001B596B" w:rsidP="001B596B">
      <w:pPr>
        <w:pStyle w:val="RequestParagraph"/>
        <w:ind w:left="142"/>
      </w:pPr>
    </w:p>
    <w:p w14:paraId="76005F43" w14:textId="77777777" w:rsidR="001B596B" w:rsidRPr="00C705A6" w:rsidRDefault="001B596B" w:rsidP="001B596B">
      <w:pPr>
        <w:ind w:left="142"/>
        <w:rPr>
          <w:rFonts w:asciiTheme="minorHAnsi" w:eastAsiaTheme="minorHAnsi" w:hAnsiTheme="minorHAnsi" w:cstheme="minorBidi"/>
          <w:sz w:val="22"/>
          <w:szCs w:val="22"/>
          <w:lang w:eastAsia="en-US"/>
        </w:rPr>
      </w:pPr>
      <w:r w:rsidRPr="00C705A6">
        <w:rPr>
          <w:rFonts w:asciiTheme="minorHAnsi" w:eastAsiaTheme="minorHAnsi" w:hAnsiTheme="minorHAnsi" w:cstheme="minorBidi"/>
          <w:sz w:val="22"/>
          <w:szCs w:val="22"/>
          <w:lang w:eastAsia="en-US"/>
        </w:rPr>
        <w:t>Response:</w:t>
      </w:r>
    </w:p>
    <w:p w14:paraId="07537A24" w14:textId="77777777" w:rsidR="001B596B" w:rsidRDefault="001B596B" w:rsidP="001B596B">
      <w:pPr>
        <w:pStyle w:val="RequestParagraph"/>
        <w:ind w:left="142"/>
      </w:pPr>
      <w:proofErr w:type="gramStart"/>
      <w:r w:rsidRPr="002668C3">
        <w:t>body</w:t>
      </w:r>
      <w:proofErr w:type="gramEnd"/>
      <w:r w:rsidRPr="002668C3">
        <w:t xml:space="preserve">: </w:t>
      </w:r>
    </w:p>
    <w:p w14:paraId="288160AA" w14:textId="77777777" w:rsidR="001B596B" w:rsidRDefault="001B596B" w:rsidP="001B596B">
      <w:pPr>
        <w:pStyle w:val="RequestParagraph"/>
        <w:ind w:left="142"/>
      </w:pPr>
      <w:r w:rsidRPr="002668C3">
        <w:t>{</w:t>
      </w:r>
    </w:p>
    <w:p w14:paraId="06662C55" w14:textId="77777777" w:rsidR="001B596B" w:rsidRDefault="001B596B" w:rsidP="001B596B">
      <w:pPr>
        <w:pStyle w:val="RequestParagraph"/>
        <w:ind w:left="142"/>
      </w:pPr>
      <w:r>
        <w:t xml:space="preserve">   “</w:t>
      </w:r>
      <w:proofErr w:type="gramStart"/>
      <w:r>
        <w:t>player</w:t>
      </w:r>
      <w:proofErr w:type="gramEnd"/>
      <w:r>
        <w:t>” : {</w:t>
      </w:r>
    </w:p>
    <w:p w14:paraId="18BF72CD" w14:textId="77777777" w:rsidR="001B596B" w:rsidRDefault="001B596B" w:rsidP="001B596B">
      <w:pPr>
        <w:pStyle w:val="RequestParagraph"/>
        <w:ind w:left="142" w:firstLine="153"/>
      </w:pPr>
      <w:r>
        <w:t xml:space="preserve">    </w:t>
      </w:r>
      <w:r w:rsidRPr="002668C3">
        <w:t>“</w:t>
      </w:r>
      <w:proofErr w:type="gramStart"/>
      <w:r>
        <w:t>state</w:t>
      </w:r>
      <w:proofErr w:type="gramEnd"/>
      <w:r w:rsidRPr="002668C3">
        <w:t xml:space="preserve">” : </w:t>
      </w:r>
      <w:r>
        <w:t>&lt;“pause” | “play” | “off”&gt;,</w:t>
      </w:r>
    </w:p>
    <w:p w14:paraId="03A3E59D" w14:textId="77777777" w:rsidR="001B596B" w:rsidRDefault="001B596B" w:rsidP="001B596B">
      <w:pPr>
        <w:pStyle w:val="RequestParagraph"/>
        <w:ind w:left="142" w:firstLine="153"/>
      </w:pPr>
      <w:r>
        <w:t xml:space="preserve">    “</w:t>
      </w:r>
      <w:proofErr w:type="gramStart"/>
      <w:r>
        <w:t>path</w:t>
      </w:r>
      <w:proofErr w:type="gramEnd"/>
      <w:r>
        <w:t>”: “/path/to/</w:t>
      </w:r>
      <w:proofErr w:type="spellStart"/>
      <w:r>
        <w:t>last_used_dir</w:t>
      </w:r>
      <w:proofErr w:type="spellEnd"/>
      <w:r>
        <w:t>/”</w:t>
      </w:r>
    </w:p>
    <w:p w14:paraId="41AC61EC" w14:textId="77777777" w:rsidR="001B596B" w:rsidRDefault="001B596B" w:rsidP="001B596B">
      <w:pPr>
        <w:pStyle w:val="RequestParagraph"/>
        <w:ind w:left="142" w:firstLine="153"/>
      </w:pPr>
      <w:r>
        <w:t xml:space="preserve">    “</w:t>
      </w:r>
      <w:proofErr w:type="spellStart"/>
      <w:r>
        <w:t>file_name</w:t>
      </w:r>
      <w:proofErr w:type="spellEnd"/>
      <w:proofErr w:type="gramStart"/>
      <w:r>
        <w:t>” :</w:t>
      </w:r>
      <w:proofErr w:type="gramEnd"/>
      <w:r>
        <w:t xml:space="preserve"> “</w:t>
      </w:r>
      <w:proofErr w:type="spellStart"/>
      <w:r>
        <w:t>abc</w:t>
      </w:r>
      <w:proofErr w:type="spellEnd"/>
      <w:r>
        <w:t>”,</w:t>
      </w:r>
    </w:p>
    <w:p w14:paraId="0D3562D2" w14:textId="77777777" w:rsidR="001B596B" w:rsidRDefault="001B596B" w:rsidP="001B596B">
      <w:pPr>
        <w:pStyle w:val="RequestParagraph"/>
        <w:ind w:left="142" w:firstLine="153"/>
      </w:pPr>
      <w:r>
        <w:t xml:space="preserve">    “</w:t>
      </w:r>
      <w:proofErr w:type="gramStart"/>
      <w:r>
        <w:t>frame</w:t>
      </w:r>
      <w:proofErr w:type="gramEnd"/>
      <w:r>
        <w:t>” : 100500,</w:t>
      </w:r>
      <w:r>
        <w:tab/>
      </w:r>
      <w:r>
        <w:tab/>
      </w:r>
    </w:p>
    <w:p w14:paraId="541CBBB9" w14:textId="77777777" w:rsidR="001B596B" w:rsidRDefault="001B596B" w:rsidP="001B596B">
      <w:pPr>
        <w:pStyle w:val="RequestParagraph"/>
        <w:ind w:left="142" w:firstLine="153"/>
      </w:pPr>
      <w:r>
        <w:t xml:space="preserve">    “</w:t>
      </w:r>
      <w:proofErr w:type="spellStart"/>
      <w:r>
        <w:t>frames_num</w:t>
      </w:r>
      <w:proofErr w:type="spellEnd"/>
      <w:proofErr w:type="gramStart"/>
      <w:r>
        <w:t>” :</w:t>
      </w:r>
      <w:proofErr w:type="gramEnd"/>
      <w:r>
        <w:t xml:space="preserve"> 100500,</w:t>
      </w:r>
    </w:p>
    <w:p w14:paraId="6D5A9334" w14:textId="77777777" w:rsidR="001B596B" w:rsidRDefault="001B596B" w:rsidP="001B596B">
      <w:pPr>
        <w:pStyle w:val="RequestParagraph"/>
        <w:ind w:left="142" w:firstLine="153"/>
      </w:pPr>
      <w:r>
        <w:t xml:space="preserve">    “</w:t>
      </w:r>
      <w:proofErr w:type="spellStart"/>
      <w:r>
        <w:t>frame_rate</w:t>
      </w:r>
      <w:proofErr w:type="spellEnd"/>
      <w:proofErr w:type="gramStart"/>
      <w:r>
        <w:t>” :</w:t>
      </w:r>
      <w:proofErr w:type="gramEnd"/>
      <w:r>
        <w:t xml:space="preserve"> -1.0,</w:t>
      </w:r>
      <w:r>
        <w:tab/>
        <w:t xml:space="preserve">// -1.0, 0.5, 1.0, 2.0 </w:t>
      </w:r>
    </w:p>
    <w:p w14:paraId="46CE1A6A" w14:textId="77777777" w:rsidR="001B596B" w:rsidRDefault="001B596B" w:rsidP="001B596B">
      <w:pPr>
        <w:pStyle w:val="RequestParagraph"/>
        <w:ind w:left="142" w:firstLine="153"/>
      </w:pPr>
      <w:r>
        <w:t>}</w:t>
      </w:r>
    </w:p>
    <w:p w14:paraId="6BD83D55" w14:textId="77777777" w:rsidR="001B596B" w:rsidRDefault="001B596B" w:rsidP="001B596B">
      <w:pPr>
        <w:ind w:left="142"/>
      </w:pPr>
      <w:r>
        <w:t>Where:</w:t>
      </w:r>
    </w:p>
    <w:p w14:paraId="61B5C423" w14:textId="46257D7A" w:rsidR="001B596B" w:rsidRPr="0078156A" w:rsidRDefault="001B596B" w:rsidP="001B596B">
      <w:pPr>
        <w:tabs>
          <w:tab w:val="left" w:pos="1560"/>
        </w:tabs>
        <w:ind w:left="1985" w:hanging="1559"/>
        <w:rPr>
          <w:rStyle w:val="RequestCharacter"/>
        </w:rPr>
      </w:pPr>
      <w:r w:rsidRPr="0078156A">
        <w:rPr>
          <w:rStyle w:val="RequestCharacter"/>
        </w:rPr>
        <w:t>“</w:t>
      </w:r>
      <w:proofErr w:type="gramStart"/>
      <w:r w:rsidRPr="0078156A">
        <w:rPr>
          <w:rStyle w:val="RequestCharacter"/>
        </w:rPr>
        <w:t>state</w:t>
      </w:r>
      <w:proofErr w:type="gramEnd"/>
      <w:r w:rsidRPr="0078156A">
        <w:rPr>
          <w:rStyle w:val="RequestCharacter"/>
        </w:rPr>
        <w:t>”</w:t>
      </w:r>
      <w:r>
        <w:rPr>
          <w:rStyle w:val="RequestCharacter"/>
        </w:rPr>
        <w:tab/>
      </w:r>
      <w:r>
        <w:t>–</w:t>
      </w:r>
      <w:r>
        <w:tab/>
        <w:t>PLAY/PAUSE – two main states. OFF state means the Player isn’t selected as a Video Source and normally that shouldn’t happens.</w:t>
      </w:r>
    </w:p>
    <w:p w14:paraId="1532600A" w14:textId="6D0DE164" w:rsidR="001B596B" w:rsidRDefault="001B596B" w:rsidP="001B596B">
      <w:pPr>
        <w:tabs>
          <w:tab w:val="left" w:pos="1560"/>
        </w:tabs>
        <w:ind w:left="1985" w:hanging="1559"/>
      </w:pPr>
      <w:r w:rsidRPr="0078156A">
        <w:rPr>
          <w:rStyle w:val="RequestCharacter"/>
        </w:rPr>
        <w:t>“</w:t>
      </w:r>
      <w:proofErr w:type="gramStart"/>
      <w:r w:rsidRPr="0078156A">
        <w:rPr>
          <w:rStyle w:val="RequestCharacter"/>
        </w:rPr>
        <w:t>path</w:t>
      </w:r>
      <w:proofErr w:type="gramEnd"/>
      <w:r w:rsidRPr="0078156A">
        <w:rPr>
          <w:rStyle w:val="RequestCharacter"/>
        </w:rPr>
        <w:t>”</w:t>
      </w:r>
      <w:r>
        <w:t xml:space="preserve"> </w:t>
      </w:r>
      <w:r>
        <w:tab/>
        <w:t>–</w:t>
      </w:r>
      <w:r>
        <w:tab/>
      </w:r>
      <w:r w:rsidR="004B1629">
        <w:t>C</w:t>
      </w:r>
      <w:r>
        <w:t>ontains the last used directory</w:t>
      </w:r>
      <w:r w:rsidR="004B1629">
        <w:t xml:space="preserve"> or directory of the currently selected file</w:t>
      </w:r>
      <w:r>
        <w:t>.</w:t>
      </w:r>
    </w:p>
    <w:p w14:paraId="489B13A2" w14:textId="621A90EA" w:rsidR="001B596B" w:rsidRDefault="001B596B" w:rsidP="001B596B">
      <w:pPr>
        <w:tabs>
          <w:tab w:val="left" w:pos="1560"/>
        </w:tabs>
        <w:ind w:left="1985" w:hanging="1559"/>
      </w:pPr>
      <w:r w:rsidRPr="0078156A">
        <w:rPr>
          <w:rStyle w:val="RequestCharacter"/>
        </w:rPr>
        <w:t>“</w:t>
      </w:r>
      <w:proofErr w:type="spellStart"/>
      <w:r>
        <w:rPr>
          <w:rStyle w:val="RequestCharacter"/>
        </w:rPr>
        <w:t>file_name</w:t>
      </w:r>
      <w:proofErr w:type="spellEnd"/>
      <w:r w:rsidRPr="0078156A">
        <w:rPr>
          <w:rStyle w:val="RequestCharacter"/>
        </w:rPr>
        <w:t>”</w:t>
      </w:r>
      <w:r>
        <w:t xml:space="preserve"> </w:t>
      </w:r>
      <w:r>
        <w:tab/>
        <w:t>–</w:t>
      </w:r>
      <w:r>
        <w:tab/>
        <w:t xml:space="preserve">File name only, without a path. </w:t>
      </w:r>
    </w:p>
    <w:p w14:paraId="004D09F1" w14:textId="77777777" w:rsidR="001B596B" w:rsidRDefault="001B596B" w:rsidP="001B596B">
      <w:pPr>
        <w:tabs>
          <w:tab w:val="left" w:pos="1560"/>
        </w:tabs>
        <w:ind w:left="1985" w:hanging="1559"/>
      </w:pPr>
      <w:r w:rsidRPr="007C067A">
        <w:rPr>
          <w:rStyle w:val="RequestCharacter"/>
        </w:rPr>
        <w:t>“</w:t>
      </w:r>
      <w:proofErr w:type="gramStart"/>
      <w:r w:rsidRPr="007C067A">
        <w:rPr>
          <w:rStyle w:val="RequestCharacter"/>
        </w:rPr>
        <w:t>frame</w:t>
      </w:r>
      <w:proofErr w:type="gramEnd"/>
      <w:r w:rsidRPr="007C067A">
        <w:rPr>
          <w:rStyle w:val="RequestCharacter"/>
        </w:rPr>
        <w:t>”</w:t>
      </w:r>
      <w:r>
        <w:tab/>
        <w:t>–</w:t>
      </w:r>
      <w:r>
        <w:tab/>
        <w:t xml:space="preserve">The frame number where stream is stopped or currently played (should be updated frequently (&lt;1sec) in </w:t>
      </w:r>
      <w:r w:rsidRPr="007C067A">
        <w:rPr>
          <w:rStyle w:val="RequestCharacter"/>
        </w:rPr>
        <w:t>“play”</w:t>
      </w:r>
      <w:r>
        <w:t xml:space="preserve"> mode)</w:t>
      </w:r>
    </w:p>
    <w:p w14:paraId="26831F18" w14:textId="77777777" w:rsidR="001B596B" w:rsidRDefault="001B596B" w:rsidP="001B596B">
      <w:pPr>
        <w:pStyle w:val="RequestParagraph"/>
        <w:ind w:left="142"/>
      </w:pPr>
    </w:p>
    <w:p w14:paraId="0F4CAC92" w14:textId="77777777" w:rsidR="001B596B" w:rsidRDefault="001B596B" w:rsidP="004B1629">
      <w:r>
        <w:t>The UI should be updated accordingly.</w:t>
      </w:r>
    </w:p>
    <w:p w14:paraId="7BC94DDB" w14:textId="77777777" w:rsidR="004B1629" w:rsidRDefault="004B1629" w:rsidP="004B1629">
      <w:pPr>
        <w:tabs>
          <w:tab w:val="left" w:pos="1560"/>
        </w:tabs>
      </w:pPr>
    </w:p>
    <w:p w14:paraId="60180EB6" w14:textId="3FFECAE4" w:rsidR="001B596B" w:rsidRDefault="004B1629" w:rsidP="004B1629">
      <w:pPr>
        <w:tabs>
          <w:tab w:val="left" w:pos="1560"/>
        </w:tabs>
      </w:pPr>
      <w:r>
        <w:lastRenderedPageBreak/>
        <w:t xml:space="preserve">If </w:t>
      </w:r>
      <w:r w:rsidRPr="004B1629">
        <w:rPr>
          <w:rStyle w:val="RequestCharacter"/>
        </w:rPr>
        <w:t>“</w:t>
      </w:r>
      <w:proofErr w:type="spellStart"/>
      <w:r w:rsidRPr="004B1629">
        <w:rPr>
          <w:rStyle w:val="RequestCharacter"/>
        </w:rPr>
        <w:t>file_name</w:t>
      </w:r>
      <w:proofErr w:type="spellEnd"/>
      <w:r w:rsidRPr="004B1629">
        <w:rPr>
          <w:rStyle w:val="RequestCharacter"/>
        </w:rPr>
        <w:t>”</w:t>
      </w:r>
      <w:r>
        <w:t xml:space="preserve"> isn’t specified or empty the </w:t>
      </w:r>
      <w:r w:rsidR="00E144A1">
        <w:t>application</w:t>
      </w:r>
      <w:r>
        <w:t xml:space="preserve"> should open empty modal “File Select” dialog (see </w:t>
      </w:r>
      <w:r>
        <w:fldChar w:fldCharType="begin"/>
      </w:r>
      <w:r>
        <w:instrText xml:space="preserve"> REF _Ref195697005 \h </w:instrText>
      </w:r>
      <w:r>
        <w:fldChar w:fldCharType="separate"/>
      </w:r>
      <w:r w:rsidR="00E144A1">
        <w:t xml:space="preserve">Figure </w:t>
      </w:r>
      <w:r w:rsidR="00E144A1">
        <w:rPr>
          <w:noProof/>
        </w:rPr>
        <w:t>4</w:t>
      </w:r>
      <w:r>
        <w:fldChar w:fldCharType="end"/>
      </w:r>
      <w:r>
        <w:t>) and proceed with a directory read request (</w:t>
      </w:r>
      <w:r w:rsidRPr="00A63654">
        <w:rPr>
          <w:rStyle w:val="RequestCharacter"/>
        </w:rPr>
        <w:t>/</w:t>
      </w:r>
      <w:proofErr w:type="spellStart"/>
      <w:r w:rsidRPr="00A63654">
        <w:rPr>
          <w:rStyle w:val="RequestCharacter"/>
        </w:rPr>
        <w:t>api</w:t>
      </w:r>
      <w:proofErr w:type="spellEnd"/>
      <w:r w:rsidRPr="00A63654">
        <w:rPr>
          <w:rStyle w:val="RequestCharacter"/>
        </w:rPr>
        <w:t>/playback/</w:t>
      </w:r>
      <w:proofErr w:type="spellStart"/>
      <w:r w:rsidRPr="00A63654">
        <w:rPr>
          <w:rStyle w:val="RequestCharacter"/>
        </w:rPr>
        <w:t>get_dir</w:t>
      </w:r>
      <w:proofErr w:type="spellEnd"/>
      <w:r>
        <w:t xml:space="preserve">) specified in </w:t>
      </w:r>
      <w:r w:rsidRPr="00A63654">
        <w:rPr>
          <w:rStyle w:val="RequestCharacter"/>
        </w:rPr>
        <w:t>“path”</w:t>
      </w:r>
      <w:r>
        <w:t xml:space="preserve">. </w:t>
      </w:r>
    </w:p>
    <w:p w14:paraId="15F94206" w14:textId="77777777" w:rsidR="001B596B" w:rsidRDefault="001B596B" w:rsidP="001B596B">
      <w:pPr>
        <w:ind w:left="142"/>
      </w:pPr>
    </w:p>
    <w:p w14:paraId="608E871C" w14:textId="447009E2" w:rsidR="004B1629" w:rsidRDefault="004B1629" w:rsidP="004B1629">
      <w:r>
        <w:t xml:space="preserve">If </w:t>
      </w:r>
      <w:r w:rsidRPr="00E144A1">
        <w:rPr>
          <w:rStyle w:val="RequestCharacter"/>
        </w:rPr>
        <w:t>“</w:t>
      </w:r>
      <w:proofErr w:type="spellStart"/>
      <w:r w:rsidRPr="00E144A1">
        <w:rPr>
          <w:rStyle w:val="RequestCharacter"/>
        </w:rPr>
        <w:t>file_name</w:t>
      </w:r>
      <w:proofErr w:type="spellEnd"/>
      <w:r w:rsidRPr="00E144A1">
        <w:rPr>
          <w:rStyle w:val="RequestCharacter"/>
        </w:rPr>
        <w:t>”</w:t>
      </w:r>
      <w:r>
        <w:t xml:space="preserve"> exist and not empty, the </w:t>
      </w:r>
      <w:r w:rsidR="00E144A1">
        <w:t>application</w:t>
      </w:r>
      <w:r>
        <w:t xml:space="preserve"> </w:t>
      </w:r>
      <w:r w:rsidR="00E144A1">
        <w:t>shows the Playback control (</w:t>
      </w:r>
      <w:r w:rsidR="00E144A1">
        <w:fldChar w:fldCharType="begin"/>
      </w:r>
      <w:r w:rsidR="00E144A1">
        <w:instrText xml:space="preserve"> REF _Ref195954322 \h </w:instrText>
      </w:r>
      <w:r w:rsidR="00E144A1">
        <w:fldChar w:fldCharType="separate"/>
      </w:r>
      <w:r w:rsidR="00E144A1">
        <w:t xml:space="preserve">Figure </w:t>
      </w:r>
      <w:r w:rsidR="00E144A1">
        <w:rPr>
          <w:noProof/>
        </w:rPr>
        <w:t>6</w:t>
      </w:r>
      <w:r w:rsidR="00E144A1">
        <w:fldChar w:fldCharType="end"/>
      </w:r>
      <w:r w:rsidR="00E144A1">
        <w:t>).</w:t>
      </w:r>
    </w:p>
    <w:p w14:paraId="56E2325C" w14:textId="77777777" w:rsidR="004B1629" w:rsidRDefault="004B1629" w:rsidP="001B596B">
      <w:pPr>
        <w:ind w:left="142"/>
      </w:pPr>
    </w:p>
    <w:p w14:paraId="296FA9B2" w14:textId="3B2E934F" w:rsidR="00E144A1" w:rsidRDefault="00E144A1" w:rsidP="00A931C4">
      <w:pPr>
        <w:pStyle w:val="Heading3"/>
        <w:rPr>
          <w:rFonts w:eastAsia="Times New Roman"/>
        </w:rPr>
      </w:pPr>
      <w:proofErr w:type="spellStart"/>
      <w:r>
        <w:rPr>
          <w:rFonts w:eastAsia="Times New Roman"/>
        </w:rPr>
        <w:t>OpenFile</w:t>
      </w:r>
      <w:proofErr w:type="spellEnd"/>
      <w:r>
        <w:rPr>
          <w:rFonts w:eastAsia="Times New Roman"/>
        </w:rPr>
        <w:t xml:space="preserve"> dialog</w:t>
      </w:r>
    </w:p>
    <w:p w14:paraId="5BADB21C" w14:textId="77777777" w:rsidR="00E144A1" w:rsidRDefault="00E144A1" w:rsidP="00E144A1"/>
    <w:p w14:paraId="08126800" w14:textId="5876E811" w:rsidR="003A4684" w:rsidRDefault="00E144A1" w:rsidP="003A4684">
      <w:pPr>
        <w:tabs>
          <w:tab w:val="left" w:pos="1560"/>
        </w:tabs>
      </w:pPr>
      <w:r>
        <w:t>The dialog opened empty and then application sends</w:t>
      </w:r>
      <w:r w:rsidRPr="00891C84">
        <w:t xml:space="preserve"> the</w:t>
      </w:r>
      <w:r w:rsidRPr="00891C84">
        <w:rPr>
          <w:rStyle w:val="RequestCharacter"/>
        </w:rPr>
        <w:t xml:space="preserve"> /</w:t>
      </w:r>
      <w:proofErr w:type="spellStart"/>
      <w:r w:rsidRPr="00891C84">
        <w:rPr>
          <w:rStyle w:val="RequestCharacter"/>
        </w:rPr>
        <w:t>api</w:t>
      </w:r>
      <w:proofErr w:type="spellEnd"/>
      <w:r w:rsidRPr="00891C84">
        <w:rPr>
          <w:rStyle w:val="RequestCharacter"/>
        </w:rPr>
        <w:t>/playback/</w:t>
      </w:r>
      <w:proofErr w:type="spellStart"/>
      <w:r w:rsidRPr="00891C84">
        <w:rPr>
          <w:rStyle w:val="RequestCharacter"/>
        </w:rPr>
        <w:t>get_dir</w:t>
      </w:r>
      <w:proofErr w:type="spellEnd"/>
      <w:r>
        <w:t xml:space="preserve"> request. The backend responds with content of a directory specified in the request. The application shows the directory content in a modal window (see </w:t>
      </w:r>
      <w:r>
        <w:fldChar w:fldCharType="begin"/>
      </w:r>
      <w:r>
        <w:instrText xml:space="preserve"> REF _Ref195697005 \h </w:instrText>
      </w:r>
      <w:r>
        <w:fldChar w:fldCharType="separate"/>
      </w:r>
      <w:r>
        <w:t xml:space="preserve">Figure </w:t>
      </w:r>
      <w:r>
        <w:rPr>
          <w:noProof/>
        </w:rPr>
        <w:t>4</w:t>
      </w:r>
      <w:r>
        <w:fldChar w:fldCharType="end"/>
      </w:r>
      <w:r>
        <w:t xml:space="preserve">). </w:t>
      </w:r>
      <w:r w:rsidR="003A4684">
        <w:t xml:space="preserve">At first the application shows directory’s entries as blank thumbnail with name, date and size only. </w:t>
      </w:r>
      <w:r w:rsidR="003A4684" w:rsidRPr="003A4684">
        <w:rPr>
          <w:u w:val="single"/>
        </w:rPr>
        <w:t>After</w:t>
      </w:r>
      <w:r w:rsidR="003A4684" w:rsidRPr="004B1629">
        <w:rPr>
          <w:u w:val="single"/>
        </w:rPr>
        <w:t xml:space="preserve"> that, in the background</w:t>
      </w:r>
      <w:r w:rsidR="003A4684">
        <w:t>, the application request thumbnail files for directory entries where thumbnail file path exists.</w:t>
      </w:r>
    </w:p>
    <w:p w14:paraId="0506DDAF" w14:textId="77777777" w:rsidR="00E144A1" w:rsidRDefault="00E144A1" w:rsidP="00E144A1">
      <w:pPr>
        <w:pStyle w:val="NoSpacing"/>
        <w:ind w:left="142"/>
      </w:pPr>
    </w:p>
    <w:p w14:paraId="230FB59B" w14:textId="77777777" w:rsidR="00E144A1" w:rsidRDefault="00E144A1" w:rsidP="00E144A1">
      <w:pPr>
        <w:ind w:left="142"/>
        <w:rPr>
          <w:rFonts w:eastAsia="Times New Roman"/>
          <w:lang w:val="lv-LV"/>
        </w:rPr>
      </w:pPr>
      <w:r>
        <w:rPr>
          <w:rFonts w:eastAsia="Times New Roman"/>
          <w:lang w:val="lv-LV"/>
        </w:rPr>
        <w:t>Request:</w:t>
      </w:r>
    </w:p>
    <w:p w14:paraId="2CB6C8C9" w14:textId="77777777" w:rsidR="00E144A1" w:rsidRPr="009F45D7" w:rsidRDefault="00E144A1" w:rsidP="00E144A1">
      <w:pPr>
        <w:pStyle w:val="RequestParagraph"/>
        <w:ind w:left="142"/>
      </w:pPr>
      <w:proofErr w:type="spellStart"/>
      <w:proofErr w:type="gramStart"/>
      <w:r w:rsidRPr="009F45D7">
        <w:t>uri</w:t>
      </w:r>
      <w:proofErr w:type="spellEnd"/>
      <w:proofErr w:type="gramEnd"/>
      <w:r w:rsidRPr="009F45D7">
        <w:t>: /</w:t>
      </w:r>
      <w:proofErr w:type="spellStart"/>
      <w:r w:rsidRPr="009F45D7">
        <w:t>api</w:t>
      </w:r>
      <w:proofErr w:type="spellEnd"/>
      <w:r w:rsidRPr="009F45D7">
        <w:t>/playback/</w:t>
      </w:r>
      <w:proofErr w:type="spellStart"/>
      <w:r w:rsidRPr="009F45D7">
        <w:t>get_dir</w:t>
      </w:r>
      <w:proofErr w:type="spellEnd"/>
    </w:p>
    <w:p w14:paraId="7B4199D0" w14:textId="77777777" w:rsidR="00E144A1" w:rsidRPr="009F45D7" w:rsidRDefault="00E144A1" w:rsidP="00E144A1">
      <w:pPr>
        <w:pStyle w:val="RequestParagraph"/>
        <w:ind w:left="142"/>
      </w:pPr>
      <w:proofErr w:type="gramStart"/>
      <w:r w:rsidRPr="009F45D7">
        <w:t>method</w:t>
      </w:r>
      <w:proofErr w:type="gramEnd"/>
      <w:r w:rsidRPr="009F45D7">
        <w:t>: post</w:t>
      </w:r>
    </w:p>
    <w:p w14:paraId="1EB6B5C1" w14:textId="77777777" w:rsidR="00E144A1" w:rsidRPr="009F45D7" w:rsidRDefault="00E144A1" w:rsidP="00E144A1">
      <w:pPr>
        <w:pStyle w:val="RequestParagraph"/>
        <w:ind w:left="142"/>
      </w:pPr>
      <w:proofErr w:type="gramStart"/>
      <w:r w:rsidRPr="009F45D7">
        <w:t>body</w:t>
      </w:r>
      <w:proofErr w:type="gramEnd"/>
      <w:r w:rsidRPr="009F45D7">
        <w:t xml:space="preserve">: </w:t>
      </w:r>
    </w:p>
    <w:p w14:paraId="626763E2" w14:textId="77777777" w:rsidR="00E144A1" w:rsidRPr="009F45D7" w:rsidRDefault="00E144A1" w:rsidP="00E144A1">
      <w:pPr>
        <w:pStyle w:val="RequestParagraph"/>
        <w:ind w:left="142"/>
      </w:pPr>
      <w:r w:rsidRPr="009F45D7">
        <w:t xml:space="preserve">{ </w:t>
      </w:r>
    </w:p>
    <w:p w14:paraId="336FCCD7" w14:textId="25E96694" w:rsidR="00E144A1" w:rsidRPr="009F45D7" w:rsidRDefault="00E144A1" w:rsidP="00E144A1">
      <w:pPr>
        <w:pStyle w:val="RequestParagraph"/>
        <w:ind w:left="142"/>
      </w:pPr>
      <w:r w:rsidRPr="009F45D7">
        <w:t xml:space="preserve">   “</w:t>
      </w:r>
      <w:proofErr w:type="spellStart"/>
      <w:r w:rsidRPr="009F45D7">
        <w:t>player_dir</w:t>
      </w:r>
      <w:proofErr w:type="spellEnd"/>
      <w:proofErr w:type="gramStart"/>
      <w:r w:rsidRPr="009F45D7">
        <w:t>” :</w:t>
      </w:r>
      <w:proofErr w:type="gramEnd"/>
      <w:r w:rsidRPr="009F45D7">
        <w:t xml:space="preserve"> {</w:t>
      </w:r>
    </w:p>
    <w:p w14:paraId="6312119F" w14:textId="06110114" w:rsidR="00E144A1" w:rsidRDefault="00E144A1" w:rsidP="00E144A1">
      <w:pPr>
        <w:pStyle w:val="RequestParagraph"/>
        <w:ind w:left="142"/>
      </w:pPr>
      <w:r>
        <w:t xml:space="preserve">   </w:t>
      </w:r>
      <w:r w:rsidR="003A4684">
        <w:t xml:space="preserve">    </w:t>
      </w:r>
      <w:r>
        <w:t>“</w:t>
      </w:r>
      <w:proofErr w:type="gramStart"/>
      <w:r>
        <w:t>path</w:t>
      </w:r>
      <w:proofErr w:type="gramEnd"/>
      <w:r>
        <w:t>” : “\full\path\to\</w:t>
      </w:r>
      <w:proofErr w:type="spellStart"/>
      <w:r>
        <w:t>dir</w:t>
      </w:r>
      <w:proofErr w:type="spellEnd"/>
      <w:r>
        <w:t>”,</w:t>
      </w:r>
    </w:p>
    <w:p w14:paraId="473ADF79" w14:textId="5563106A" w:rsidR="00E144A1" w:rsidRPr="009F45D7" w:rsidRDefault="00E144A1" w:rsidP="00E144A1">
      <w:pPr>
        <w:pStyle w:val="RequestParagraph"/>
        <w:ind w:left="142"/>
      </w:pPr>
      <w:r>
        <w:t xml:space="preserve">   </w:t>
      </w:r>
      <w:r w:rsidR="003A4684">
        <w:t xml:space="preserve">    </w:t>
      </w:r>
      <w:r w:rsidRPr="009F45D7">
        <w:t>“</w:t>
      </w:r>
      <w:proofErr w:type="gramStart"/>
      <w:r w:rsidRPr="009F45D7">
        <w:t>mask</w:t>
      </w:r>
      <w:proofErr w:type="gramEnd"/>
      <w:r w:rsidRPr="009F45D7">
        <w:t>” : &lt;</w:t>
      </w:r>
      <w:r>
        <w:t>basic grep syntax to filter directory’s entries</w:t>
      </w:r>
      <w:r w:rsidRPr="009F45D7">
        <w:t>&gt;</w:t>
      </w:r>
    </w:p>
    <w:p w14:paraId="389BEF36" w14:textId="77777777" w:rsidR="00E144A1" w:rsidRPr="009F45D7" w:rsidRDefault="00E144A1" w:rsidP="00E144A1">
      <w:pPr>
        <w:pStyle w:val="RequestParagraph"/>
        <w:ind w:left="142"/>
      </w:pPr>
      <w:r w:rsidRPr="009F45D7">
        <w:t xml:space="preserve">   }</w:t>
      </w:r>
    </w:p>
    <w:p w14:paraId="5134C4AE" w14:textId="77777777" w:rsidR="00E144A1" w:rsidRPr="009F45D7" w:rsidRDefault="00E144A1" w:rsidP="00E144A1">
      <w:pPr>
        <w:pStyle w:val="RequestParagraph"/>
        <w:ind w:left="142"/>
      </w:pPr>
      <w:r w:rsidRPr="009F45D7">
        <w:t>}</w:t>
      </w:r>
    </w:p>
    <w:p w14:paraId="706A2DC9" w14:textId="77777777" w:rsidR="00E144A1" w:rsidRPr="00D70063" w:rsidRDefault="00E144A1" w:rsidP="00E144A1">
      <w:pPr>
        <w:ind w:left="142"/>
        <w:rPr>
          <w:rFonts w:eastAsia="Times New Roman"/>
          <w:lang w:val="lv-LV"/>
        </w:rPr>
      </w:pPr>
    </w:p>
    <w:p w14:paraId="346B6B69" w14:textId="77777777" w:rsidR="00E144A1" w:rsidRDefault="00E144A1" w:rsidP="00E144A1">
      <w:pPr>
        <w:ind w:left="142"/>
        <w:rPr>
          <w:rFonts w:eastAsia="Times New Roman"/>
          <w:lang w:val="lv-LV"/>
        </w:rPr>
      </w:pPr>
      <w:r>
        <w:rPr>
          <w:rFonts w:eastAsia="Times New Roman"/>
          <w:lang w:val="lv-LV"/>
        </w:rPr>
        <w:t>Response:</w:t>
      </w:r>
    </w:p>
    <w:p w14:paraId="18046A7F" w14:textId="77777777" w:rsidR="00E144A1" w:rsidRDefault="00E144A1" w:rsidP="00E144A1">
      <w:pPr>
        <w:ind w:left="142"/>
        <w:rPr>
          <w:rFonts w:eastAsia="Times New Roman"/>
          <w:lang w:val="lv-LV"/>
        </w:rPr>
      </w:pPr>
    </w:p>
    <w:p w14:paraId="7C764B52" w14:textId="77777777" w:rsidR="00E144A1" w:rsidRDefault="00E144A1" w:rsidP="00E144A1">
      <w:pPr>
        <w:pStyle w:val="RequestParagraph"/>
        <w:ind w:left="142"/>
      </w:pPr>
      <w:proofErr w:type="gramStart"/>
      <w:r w:rsidRPr="002668C3">
        <w:t>body</w:t>
      </w:r>
      <w:proofErr w:type="gramEnd"/>
      <w:r w:rsidRPr="002668C3">
        <w:t xml:space="preserve">: </w:t>
      </w:r>
    </w:p>
    <w:p w14:paraId="61348A0A" w14:textId="77777777" w:rsidR="00E144A1" w:rsidRDefault="00E144A1" w:rsidP="00E144A1">
      <w:pPr>
        <w:pStyle w:val="RequestParagraph"/>
        <w:ind w:left="142"/>
      </w:pPr>
      <w:r w:rsidRPr="002668C3">
        <w:t>{</w:t>
      </w:r>
    </w:p>
    <w:p w14:paraId="37A08836" w14:textId="77777777" w:rsidR="00E144A1" w:rsidRDefault="00E144A1" w:rsidP="00E144A1">
      <w:pPr>
        <w:pStyle w:val="RequestParagraph"/>
        <w:ind w:left="142"/>
      </w:pPr>
      <w:r>
        <w:t xml:space="preserve">    “</w:t>
      </w:r>
      <w:proofErr w:type="spellStart"/>
      <w:r>
        <w:t>player_dir</w:t>
      </w:r>
      <w:proofErr w:type="spellEnd"/>
      <w:proofErr w:type="gramStart"/>
      <w:r>
        <w:t>” :</w:t>
      </w:r>
      <w:proofErr w:type="gramEnd"/>
      <w:r>
        <w:t xml:space="preserve"> {</w:t>
      </w:r>
    </w:p>
    <w:p w14:paraId="24964CA5" w14:textId="77777777" w:rsidR="00E144A1" w:rsidRDefault="00E144A1" w:rsidP="00E144A1">
      <w:pPr>
        <w:pStyle w:val="RequestParagraph"/>
        <w:ind w:left="142"/>
      </w:pPr>
      <w:r>
        <w:t xml:space="preserve">    “</w:t>
      </w:r>
      <w:proofErr w:type="gramStart"/>
      <w:r>
        <w:t>state</w:t>
      </w:r>
      <w:proofErr w:type="gramEnd"/>
      <w:r>
        <w:t xml:space="preserve">” : “off”, </w:t>
      </w:r>
    </w:p>
    <w:p w14:paraId="3507254B" w14:textId="77777777" w:rsidR="00E144A1" w:rsidRDefault="00E144A1" w:rsidP="00E144A1">
      <w:pPr>
        <w:pStyle w:val="RequestParagraph"/>
        <w:ind w:left="142"/>
      </w:pPr>
      <w:r>
        <w:t xml:space="preserve">    “</w:t>
      </w:r>
      <w:proofErr w:type="gramStart"/>
      <w:r>
        <w:t>error</w:t>
      </w:r>
      <w:proofErr w:type="gramEnd"/>
      <w:r>
        <w:t>” : “Error message in case of error”</w:t>
      </w:r>
    </w:p>
    <w:p w14:paraId="6E2E6F6E" w14:textId="77777777" w:rsidR="00E144A1" w:rsidRDefault="00E144A1" w:rsidP="00E144A1">
      <w:pPr>
        <w:pStyle w:val="RequestParagraph"/>
        <w:ind w:left="142"/>
      </w:pPr>
      <w:r>
        <w:t xml:space="preserve">    “</w:t>
      </w:r>
      <w:proofErr w:type="gramStart"/>
      <w:r>
        <w:t>path</w:t>
      </w:r>
      <w:proofErr w:type="gramEnd"/>
      <w:r>
        <w:t>”  : “\full\path\to\</w:t>
      </w:r>
      <w:proofErr w:type="spellStart"/>
      <w:r>
        <w:t>dir</w:t>
      </w:r>
      <w:proofErr w:type="spellEnd"/>
      <w:r>
        <w:t>”,</w:t>
      </w:r>
    </w:p>
    <w:p w14:paraId="0675D037" w14:textId="77777777" w:rsidR="00E144A1" w:rsidRDefault="00E144A1" w:rsidP="00E144A1">
      <w:pPr>
        <w:pStyle w:val="RequestParagraph"/>
        <w:ind w:left="142"/>
      </w:pPr>
      <w:r>
        <w:t xml:space="preserve">    “</w:t>
      </w:r>
      <w:proofErr w:type="gramStart"/>
      <w:r>
        <w:t>mask</w:t>
      </w:r>
      <w:proofErr w:type="gramEnd"/>
      <w:r>
        <w:t>”  : “mask specified in request”,</w:t>
      </w:r>
    </w:p>
    <w:p w14:paraId="70C18E31" w14:textId="77777777" w:rsidR="00E144A1" w:rsidRDefault="00E144A1" w:rsidP="00E144A1">
      <w:pPr>
        <w:pStyle w:val="RequestParagraph"/>
        <w:ind w:left="142"/>
      </w:pPr>
      <w:r>
        <w:t xml:space="preserve">    “</w:t>
      </w:r>
      <w:proofErr w:type="gramStart"/>
      <w:r>
        <w:t>items</w:t>
      </w:r>
      <w:proofErr w:type="gramEnd"/>
      <w:r>
        <w:t>” : [</w:t>
      </w:r>
    </w:p>
    <w:p w14:paraId="4C78E131" w14:textId="77777777" w:rsidR="00E144A1" w:rsidRDefault="00E144A1" w:rsidP="00E144A1">
      <w:pPr>
        <w:pStyle w:val="RequestParagraph"/>
        <w:ind w:left="142"/>
      </w:pPr>
      <w:r>
        <w:t xml:space="preserve">      { “name</w:t>
      </w:r>
      <w:proofErr w:type="gramStart"/>
      <w:r>
        <w:t>” :</w:t>
      </w:r>
      <w:proofErr w:type="gramEnd"/>
      <w:r>
        <w:t xml:space="preserve"> “a1”, “type” : &lt;”file”|”</w:t>
      </w:r>
      <w:proofErr w:type="spellStart"/>
      <w:r>
        <w:t>dir</w:t>
      </w:r>
      <w:proofErr w:type="spellEnd"/>
      <w:r>
        <w:t>”|”err”&gt;, “date” : “13/01/2025”, “size” : 100500,</w:t>
      </w:r>
    </w:p>
    <w:p w14:paraId="5463E426" w14:textId="77777777" w:rsidR="00E144A1" w:rsidRDefault="00E144A1" w:rsidP="00E144A1">
      <w:pPr>
        <w:pStyle w:val="RequestParagraph"/>
        <w:ind w:left="142"/>
      </w:pPr>
      <w:r>
        <w:t xml:space="preserve">        “</w:t>
      </w:r>
      <w:proofErr w:type="spellStart"/>
      <w:r>
        <w:t>thmb</w:t>
      </w:r>
      <w:proofErr w:type="spellEnd"/>
      <w:proofErr w:type="gramStart"/>
      <w:r>
        <w:t>” :</w:t>
      </w:r>
      <w:proofErr w:type="gramEnd"/>
      <w:r>
        <w:t xml:space="preserve"> “optional thumbnail file path” },</w:t>
      </w:r>
    </w:p>
    <w:p w14:paraId="17346D5C" w14:textId="77777777" w:rsidR="00E144A1" w:rsidRDefault="00E144A1" w:rsidP="00E144A1">
      <w:pPr>
        <w:pStyle w:val="RequestParagraph"/>
        <w:ind w:left="142"/>
      </w:pPr>
      <w:r>
        <w:t xml:space="preserve">      { “name</w:t>
      </w:r>
      <w:proofErr w:type="gramStart"/>
      <w:r>
        <w:t>” :</w:t>
      </w:r>
      <w:proofErr w:type="gramEnd"/>
      <w:r>
        <w:t xml:space="preserve"> “a2”, “type” : &lt;”file”|”</w:t>
      </w:r>
      <w:proofErr w:type="spellStart"/>
      <w:r>
        <w:t>dir</w:t>
      </w:r>
      <w:proofErr w:type="spellEnd"/>
      <w:r>
        <w:t>”|”err”&gt;, “date” : “13/01/2025”, “size” : 100500 },</w:t>
      </w:r>
    </w:p>
    <w:p w14:paraId="515416F2" w14:textId="77777777" w:rsidR="00E144A1" w:rsidRDefault="00E144A1" w:rsidP="00E144A1">
      <w:pPr>
        <w:pStyle w:val="RequestParagraph"/>
        <w:ind w:left="142"/>
      </w:pPr>
      <w:r>
        <w:t xml:space="preserve">      { “name</w:t>
      </w:r>
      <w:proofErr w:type="gramStart"/>
      <w:r>
        <w:t>” :</w:t>
      </w:r>
      <w:proofErr w:type="gramEnd"/>
      <w:r>
        <w:t xml:space="preserve"> “a3”, “type” : &lt;”file”|”</w:t>
      </w:r>
      <w:proofErr w:type="spellStart"/>
      <w:r>
        <w:t>dir</w:t>
      </w:r>
      <w:proofErr w:type="spellEnd"/>
      <w:r>
        <w:t>”|”err”&gt;, “date” : “13/01/2025”, “size” : 100500 },</w:t>
      </w:r>
    </w:p>
    <w:p w14:paraId="2201286B" w14:textId="395924E6" w:rsidR="00E144A1" w:rsidRDefault="00E144A1" w:rsidP="00E144A1">
      <w:pPr>
        <w:pStyle w:val="RequestParagraph"/>
        <w:ind w:left="142"/>
      </w:pPr>
      <w:r>
        <w:t xml:space="preserve">    </w:t>
      </w:r>
      <w:r w:rsidR="00750CD0">
        <w:t xml:space="preserve">   </w:t>
      </w:r>
      <w:r>
        <w:t>…</w:t>
      </w:r>
    </w:p>
    <w:p w14:paraId="217856EE" w14:textId="2E02B7FD" w:rsidR="00E144A1" w:rsidRDefault="00E144A1" w:rsidP="00E144A1">
      <w:pPr>
        <w:pStyle w:val="RequestParagraph"/>
        <w:ind w:left="142"/>
      </w:pPr>
      <w:r>
        <w:t xml:space="preserve">   </w:t>
      </w:r>
      <w:r w:rsidR="00750CD0">
        <w:t xml:space="preserve"> </w:t>
      </w:r>
      <w:r>
        <w:t>]</w:t>
      </w:r>
    </w:p>
    <w:p w14:paraId="20ABBBEF" w14:textId="77777777" w:rsidR="00E144A1" w:rsidRDefault="00E144A1" w:rsidP="00E144A1">
      <w:pPr>
        <w:pStyle w:val="RequestParagraph"/>
        <w:ind w:left="142"/>
      </w:pPr>
      <w:r>
        <w:t xml:space="preserve">    }</w:t>
      </w:r>
    </w:p>
    <w:p w14:paraId="775580A2" w14:textId="77777777" w:rsidR="00E144A1" w:rsidRDefault="00E144A1" w:rsidP="00E144A1">
      <w:pPr>
        <w:pStyle w:val="RequestParagraph"/>
        <w:ind w:left="142"/>
      </w:pPr>
      <w:r w:rsidRPr="002668C3">
        <w:t>}</w:t>
      </w:r>
    </w:p>
    <w:p w14:paraId="2634CBA0" w14:textId="77777777" w:rsidR="00E144A1" w:rsidRDefault="00E144A1" w:rsidP="00E144A1">
      <w:pPr>
        <w:pStyle w:val="RequestParagraph"/>
        <w:ind w:left="142"/>
      </w:pPr>
    </w:p>
    <w:p w14:paraId="52748DDE" w14:textId="77777777" w:rsidR="00E144A1" w:rsidRDefault="00E144A1" w:rsidP="00E144A1">
      <w:pPr>
        <w:pStyle w:val="ListParagraph"/>
        <w:numPr>
          <w:ilvl w:val="0"/>
          <w:numId w:val="35"/>
        </w:numPr>
        <w:ind w:left="142"/>
      </w:pPr>
      <w:r>
        <w:t>If “state” field is present and set to OFF, then other fields will be omitted.</w:t>
      </w:r>
    </w:p>
    <w:p w14:paraId="5C736832" w14:textId="77777777" w:rsidR="00E144A1" w:rsidRDefault="00E144A1" w:rsidP="00E144A1">
      <w:pPr>
        <w:pStyle w:val="ListParagraph"/>
        <w:numPr>
          <w:ilvl w:val="0"/>
          <w:numId w:val="35"/>
        </w:numPr>
        <w:ind w:left="142"/>
      </w:pPr>
      <w:r>
        <w:t>In case of file / directory open error the “error” field will contain the error description. Otherwise, the “error</w:t>
      </w:r>
      <w:proofErr w:type="gramStart"/>
      <w:r>
        <w:t>”  field</w:t>
      </w:r>
      <w:proofErr w:type="gramEnd"/>
      <w:r>
        <w:t xml:space="preserve"> will be omitted. </w:t>
      </w:r>
    </w:p>
    <w:p w14:paraId="52712B3E" w14:textId="77777777" w:rsidR="00E144A1" w:rsidRDefault="00E144A1" w:rsidP="00E144A1">
      <w:pPr>
        <w:pStyle w:val="ListParagraph"/>
        <w:numPr>
          <w:ilvl w:val="0"/>
          <w:numId w:val="35"/>
        </w:numPr>
        <w:ind w:left="142"/>
      </w:pPr>
      <w:r>
        <w:t>“</w:t>
      </w:r>
      <w:proofErr w:type="gramStart"/>
      <w:r>
        <w:t>path</w:t>
      </w:r>
      <w:proofErr w:type="gramEnd"/>
      <w:r>
        <w:t>” - full path of current directory.</w:t>
      </w:r>
    </w:p>
    <w:p w14:paraId="5A94C4A3" w14:textId="77777777" w:rsidR="00E144A1" w:rsidRDefault="00E144A1" w:rsidP="00E144A1">
      <w:pPr>
        <w:pStyle w:val="ListParagraph"/>
        <w:numPr>
          <w:ilvl w:val="0"/>
          <w:numId w:val="35"/>
        </w:numPr>
        <w:ind w:left="142"/>
      </w:pPr>
      <w:r>
        <w:t>“Items” – array of directory’s entries, where:</w:t>
      </w:r>
    </w:p>
    <w:p w14:paraId="64B1CC22" w14:textId="1C67E415" w:rsidR="003A4684" w:rsidRDefault="003A4684" w:rsidP="003A4684">
      <w:pPr>
        <w:pStyle w:val="ListParagraph"/>
        <w:numPr>
          <w:ilvl w:val="1"/>
          <w:numId w:val="35"/>
        </w:numPr>
      </w:pPr>
      <w:r>
        <w:t>“</w:t>
      </w:r>
      <w:proofErr w:type="gramStart"/>
      <w:r>
        <w:t>name</w:t>
      </w:r>
      <w:proofErr w:type="gramEnd"/>
      <w:r>
        <w:t>” – file’s or directory’s name without its path.</w:t>
      </w:r>
    </w:p>
    <w:p w14:paraId="18487643" w14:textId="77777777" w:rsidR="00E144A1" w:rsidRDefault="00E144A1" w:rsidP="003A4684">
      <w:pPr>
        <w:pStyle w:val="ListParagraph"/>
        <w:numPr>
          <w:ilvl w:val="1"/>
          <w:numId w:val="35"/>
        </w:numPr>
      </w:pPr>
      <w:r>
        <w:lastRenderedPageBreak/>
        <w:t>“</w:t>
      </w:r>
      <w:proofErr w:type="gramStart"/>
      <w:r>
        <w:t>type</w:t>
      </w:r>
      <w:proofErr w:type="gramEnd"/>
      <w:r>
        <w:t>” – either “file” or “</w:t>
      </w:r>
      <w:proofErr w:type="spellStart"/>
      <w:r>
        <w:t>dir</w:t>
      </w:r>
      <w:proofErr w:type="spellEnd"/>
      <w:r>
        <w:t>” if can be opened normally or “err” otherwise.</w:t>
      </w:r>
    </w:p>
    <w:p w14:paraId="2EEDA209" w14:textId="77777777" w:rsidR="00E144A1" w:rsidRDefault="00E144A1" w:rsidP="003A4684">
      <w:pPr>
        <w:pStyle w:val="ListParagraph"/>
        <w:numPr>
          <w:ilvl w:val="1"/>
          <w:numId w:val="35"/>
        </w:numPr>
      </w:pPr>
      <w:r>
        <w:t>“</w:t>
      </w:r>
      <w:proofErr w:type="gramStart"/>
      <w:r>
        <w:t>date</w:t>
      </w:r>
      <w:proofErr w:type="gramEnd"/>
      <w:r>
        <w:t>” – epoch time of last modification.</w:t>
      </w:r>
    </w:p>
    <w:p w14:paraId="6D6E07DC" w14:textId="77777777" w:rsidR="00E144A1" w:rsidRDefault="00E144A1" w:rsidP="003A4684">
      <w:pPr>
        <w:pStyle w:val="ListParagraph"/>
        <w:numPr>
          <w:ilvl w:val="1"/>
          <w:numId w:val="35"/>
        </w:numPr>
      </w:pPr>
      <w:r>
        <w:t xml:space="preserve"> “</w:t>
      </w:r>
      <w:proofErr w:type="gramStart"/>
      <w:r>
        <w:t>size</w:t>
      </w:r>
      <w:proofErr w:type="gramEnd"/>
      <w:r>
        <w:t>” – exist only for files.</w:t>
      </w:r>
    </w:p>
    <w:p w14:paraId="4BB20FAC" w14:textId="3AB5C0C0" w:rsidR="003A4684" w:rsidRDefault="003A4684" w:rsidP="003A4684">
      <w:pPr>
        <w:pStyle w:val="ListParagraph"/>
        <w:numPr>
          <w:ilvl w:val="1"/>
          <w:numId w:val="35"/>
        </w:numPr>
      </w:pPr>
      <w:r>
        <w:t>“</w:t>
      </w:r>
      <w:proofErr w:type="spellStart"/>
      <w:proofErr w:type="gramStart"/>
      <w:r>
        <w:t>thmb</w:t>
      </w:r>
      <w:proofErr w:type="spellEnd"/>
      <w:proofErr w:type="gramEnd"/>
      <w:r>
        <w:t xml:space="preserve">” – </w:t>
      </w:r>
      <w:r w:rsidRPr="003A4684">
        <w:rPr>
          <w:u w:val="single"/>
        </w:rPr>
        <w:t>full path</w:t>
      </w:r>
      <w:r>
        <w:t xml:space="preserve"> to the thumbnail file. Optional. Can be specified for both – files and directories.</w:t>
      </w:r>
    </w:p>
    <w:p w14:paraId="3196CC31" w14:textId="77777777" w:rsidR="00E144A1" w:rsidRPr="00E144A1" w:rsidRDefault="00E144A1" w:rsidP="003A4684">
      <w:pPr>
        <w:ind w:left="851"/>
      </w:pPr>
    </w:p>
    <w:p w14:paraId="5735E283" w14:textId="77777777" w:rsidR="00E144A1" w:rsidRPr="00E144A1" w:rsidRDefault="00E144A1" w:rsidP="00E144A1"/>
    <w:p w14:paraId="41685412" w14:textId="73A68B2B" w:rsidR="00E144A1" w:rsidRDefault="00E144A1" w:rsidP="00E144A1">
      <w:pPr>
        <w:pStyle w:val="NoSpacing"/>
        <w:keepNext/>
        <w:ind w:left="142"/>
        <w:jc w:val="center"/>
      </w:pPr>
      <w:r>
        <w:rPr>
          <w:noProof/>
          <w:lang w:eastAsia="en-US"/>
        </w:rPr>
        <w:drawing>
          <wp:inline distT="0" distB="0" distL="0" distR="0" wp14:anchorId="4D1AD807" wp14:editId="445F33DC">
            <wp:extent cx="1475954" cy="28039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477321" cy="2806582"/>
                    </a:xfrm>
                    <a:prstGeom prst="rect">
                      <a:avLst/>
                    </a:prstGeom>
                  </pic:spPr>
                </pic:pic>
              </a:graphicData>
            </a:graphic>
          </wp:inline>
        </w:drawing>
      </w:r>
      <w:r>
        <w:rPr>
          <w:noProof/>
          <w:lang w:eastAsia="en-US"/>
        </w:rPr>
        <w:t xml:space="preserve">        </w:t>
      </w:r>
      <w:r>
        <w:rPr>
          <w:noProof/>
          <w:lang w:eastAsia="en-US"/>
        </w:rPr>
        <w:drawing>
          <wp:inline distT="0" distB="0" distL="0" distR="0" wp14:anchorId="0498131A" wp14:editId="5FC9C939">
            <wp:extent cx="3241349" cy="28066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5175" cy="2809940"/>
                    </a:xfrm>
                    <a:prstGeom prst="rect">
                      <a:avLst/>
                    </a:prstGeom>
                    <a:noFill/>
                    <a:ln>
                      <a:noFill/>
                    </a:ln>
                  </pic:spPr>
                </pic:pic>
              </a:graphicData>
            </a:graphic>
          </wp:inline>
        </w:drawing>
      </w:r>
      <w:r>
        <w:t xml:space="preserve"> </w:t>
      </w:r>
    </w:p>
    <w:p w14:paraId="5A6E1B51" w14:textId="77777777" w:rsidR="00E144A1" w:rsidRDefault="00E144A1" w:rsidP="00E144A1">
      <w:pPr>
        <w:pStyle w:val="Caption"/>
        <w:ind w:left="142"/>
      </w:pPr>
      <w:bookmarkStart w:id="11" w:name="_Ref195697005"/>
      <w:proofErr w:type="gramStart"/>
      <w:r>
        <w:t xml:space="preserve">Figure </w:t>
      </w:r>
      <w:r>
        <w:fldChar w:fldCharType="begin"/>
      </w:r>
      <w:r>
        <w:instrText xml:space="preserve"> SEQ Figure \* ARABIC </w:instrText>
      </w:r>
      <w:r>
        <w:fldChar w:fldCharType="separate"/>
      </w:r>
      <w:r>
        <w:rPr>
          <w:noProof/>
        </w:rPr>
        <w:t>4</w:t>
      </w:r>
      <w:r>
        <w:fldChar w:fldCharType="end"/>
      </w:r>
      <w:bookmarkEnd w:id="11"/>
      <w:r>
        <w:t>.</w:t>
      </w:r>
      <w:proofErr w:type="gramEnd"/>
      <w:r>
        <w:t xml:space="preserve"> </w:t>
      </w:r>
      <w:proofErr w:type="gramStart"/>
      <w:r>
        <w:t>Video file selection dialog.</w:t>
      </w:r>
      <w:proofErr w:type="gramEnd"/>
    </w:p>
    <w:p w14:paraId="59C74D58" w14:textId="77777777" w:rsidR="00E144A1" w:rsidRDefault="00E144A1" w:rsidP="00A931C4">
      <w:pPr>
        <w:pStyle w:val="Heading4"/>
      </w:pPr>
      <w:bookmarkStart w:id="12" w:name="_Toc195954519"/>
      <w:r w:rsidRPr="007E404B">
        <w:t>File thumbnail</w:t>
      </w:r>
      <w:bookmarkEnd w:id="12"/>
      <w:r>
        <w:tab/>
      </w:r>
    </w:p>
    <w:p w14:paraId="4DEF001C" w14:textId="49BAA01F" w:rsidR="00E144A1" w:rsidRDefault="00E144A1" w:rsidP="00E144A1">
      <w:pPr>
        <w:ind w:left="142"/>
      </w:pPr>
      <w:r>
        <w:t xml:space="preserve">All files are stored and processed on the device only. Optionally they can be downloaded through the </w:t>
      </w:r>
      <w:proofErr w:type="spellStart"/>
      <w:r>
        <w:t>typicall</w:t>
      </w:r>
      <w:proofErr w:type="spellEnd"/>
      <w:r>
        <w:t xml:space="preserve"> “download” user interface protocol, but </w:t>
      </w:r>
      <w:r w:rsidR="003A4684">
        <w:t xml:space="preserve">the application </w:t>
      </w:r>
      <w:r>
        <w:t>do</w:t>
      </w:r>
      <w:r w:rsidR="003A4684">
        <w:t>es</w:t>
      </w:r>
      <w:r>
        <w:t xml:space="preserve">n’t process file on its side. The only preview files (aka thumbnails) can be downloaded from </w:t>
      </w:r>
      <w:r w:rsidR="003A4684">
        <w:t xml:space="preserve">the device </w:t>
      </w:r>
      <w:r>
        <w:t>and depicted on the client side.</w:t>
      </w:r>
    </w:p>
    <w:p w14:paraId="64E41586" w14:textId="77777777" w:rsidR="00E144A1" w:rsidRDefault="00E144A1" w:rsidP="00E144A1">
      <w:pPr>
        <w:ind w:left="142"/>
        <w:rPr>
          <w:i/>
        </w:rPr>
      </w:pPr>
    </w:p>
    <w:p w14:paraId="1D1AB057" w14:textId="77777777" w:rsidR="00E144A1" w:rsidRDefault="00E144A1" w:rsidP="00E144A1">
      <w:pPr>
        <w:ind w:left="142"/>
        <w:rPr>
          <w:i/>
        </w:rPr>
      </w:pPr>
      <w:r w:rsidRPr="00C705A6">
        <w:rPr>
          <w:i/>
        </w:rPr>
        <w:t>TODO: Define how to transfer preview file</w:t>
      </w:r>
      <w:r>
        <w:rPr>
          <w:i/>
        </w:rPr>
        <w:t xml:space="preserve">. Option1: Using </w:t>
      </w:r>
      <w:proofErr w:type="spellStart"/>
      <w:r>
        <w:rPr>
          <w:i/>
        </w:rPr>
        <w:t>json</w:t>
      </w:r>
      <w:proofErr w:type="spellEnd"/>
      <w:r>
        <w:rPr>
          <w:i/>
        </w:rPr>
        <w:t xml:space="preserve"> + base64; Option2: direct files download by web client.</w:t>
      </w:r>
    </w:p>
    <w:p w14:paraId="23EBBA58" w14:textId="77777777" w:rsidR="00E144A1" w:rsidRDefault="00E144A1" w:rsidP="00E144A1">
      <w:pPr>
        <w:ind w:left="142"/>
      </w:pPr>
    </w:p>
    <w:p w14:paraId="32184850" w14:textId="77777777" w:rsidR="00EB5C86" w:rsidRDefault="00E144A1" w:rsidP="00E144A1">
      <w:pPr>
        <w:ind w:left="142"/>
      </w:pPr>
      <w:r>
        <w:t xml:space="preserve">Thumbnail files are generated </w:t>
      </w:r>
      <w:r w:rsidR="00EB5C86">
        <w:t xml:space="preserve">automatically by the server and, </w:t>
      </w:r>
      <w:r>
        <w:t>optional</w:t>
      </w:r>
      <w:r w:rsidR="00EB5C86">
        <w:t>l</w:t>
      </w:r>
      <w:r>
        <w:t>y</w:t>
      </w:r>
      <w:r w:rsidR="00EB5C86">
        <w:t xml:space="preserve">, thumbnail generation </w:t>
      </w:r>
      <w:proofErr w:type="spellStart"/>
      <w:r w:rsidR="00EB5C86">
        <w:t>generation</w:t>
      </w:r>
      <w:proofErr w:type="spellEnd"/>
      <w:r w:rsidR="00EB5C86">
        <w:t xml:space="preserve"> can be triggered </w:t>
      </w:r>
      <w:r>
        <w:t xml:space="preserve">by a user. During </w:t>
      </w:r>
      <w:r w:rsidR="00EB5C86">
        <w:t>a</w:t>
      </w:r>
      <w:r>
        <w:t xml:space="preserve"> playback a user can press the button “</w:t>
      </w:r>
      <w:r w:rsidRPr="003E1808">
        <w:rPr>
          <w:color w:val="FF0000"/>
        </w:rPr>
        <w:t>???</w:t>
      </w:r>
      <w:r>
        <w:t xml:space="preserve">” and </w:t>
      </w:r>
      <w:r w:rsidR="00EB5C86">
        <w:t xml:space="preserve">the Player </w:t>
      </w:r>
      <w:r>
        <w:t xml:space="preserve">will </w:t>
      </w:r>
      <w:r w:rsidR="00EB5C86">
        <w:t>generated a thumbnail file from the currently streamed frame</w:t>
      </w:r>
      <w:r>
        <w:t xml:space="preserve">. Thumbnail is a regular </w:t>
      </w:r>
    </w:p>
    <w:p w14:paraId="6EB35893" w14:textId="1C545F8D" w:rsidR="00EB5C86" w:rsidRDefault="00E144A1" w:rsidP="00EB5C86">
      <w:pPr>
        <w:ind w:left="142"/>
      </w:pPr>
      <w:r>
        <w:t xml:space="preserve">JPEG file with </w:t>
      </w:r>
      <w:proofErr w:type="gramStart"/>
      <w:r>
        <w:t xml:space="preserve">resolution </w:t>
      </w:r>
      <w:r w:rsidRPr="003E1808">
        <w:rPr>
          <w:color w:val="FF0000"/>
        </w:rPr>
        <w:t>???</w:t>
      </w:r>
      <w:r>
        <w:t>.</w:t>
      </w:r>
      <w:proofErr w:type="gramEnd"/>
    </w:p>
    <w:p w14:paraId="294E54F0" w14:textId="77777777" w:rsidR="00EB5C86" w:rsidRDefault="00EB5C86" w:rsidP="00EB5C86">
      <w:pPr>
        <w:ind w:left="142"/>
      </w:pPr>
    </w:p>
    <w:p w14:paraId="6BE261A9" w14:textId="38DF7528" w:rsidR="00EB5C86" w:rsidRDefault="00EB5C86" w:rsidP="00EB5C86">
      <w:pPr>
        <w:ind w:left="142"/>
      </w:pPr>
      <w:r>
        <w:t xml:space="preserve">Upon file selection (double click) the application sends a </w:t>
      </w:r>
      <w:r w:rsidRPr="00891C84">
        <w:rPr>
          <w:rStyle w:val="RequestCharacter"/>
        </w:rPr>
        <w:t>/</w:t>
      </w:r>
      <w:proofErr w:type="spellStart"/>
      <w:r w:rsidRPr="00891C84">
        <w:rPr>
          <w:rStyle w:val="RequestCharacter"/>
        </w:rPr>
        <w:t>api</w:t>
      </w:r>
      <w:proofErr w:type="spellEnd"/>
      <w:r w:rsidRPr="00891C84">
        <w:rPr>
          <w:rStyle w:val="RequestCharacter"/>
        </w:rPr>
        <w:t>/playback/</w:t>
      </w:r>
      <w:r w:rsidR="004C78AA">
        <w:rPr>
          <w:rStyle w:val="RequestCharacter"/>
        </w:rPr>
        <w:t>set</w:t>
      </w:r>
      <w:r>
        <w:t xml:space="preserve"> request with the selected file. </w:t>
      </w:r>
      <w:r w:rsidR="004C78AA">
        <w:t xml:space="preserve">If files name syntax is OK, then server replay with </w:t>
      </w:r>
      <w:r w:rsidR="004C78AA" w:rsidRPr="004C78AA">
        <w:rPr>
          <w:rStyle w:val="RequestCharacter"/>
        </w:rPr>
        <w:t>“state” = wait</w:t>
      </w:r>
      <w:r w:rsidR="004C78AA">
        <w:t>.</w:t>
      </w:r>
    </w:p>
    <w:p w14:paraId="79A5B70B" w14:textId="77777777" w:rsidR="00C15F8B" w:rsidRDefault="00C15F8B" w:rsidP="00EB5C86">
      <w:pPr>
        <w:ind w:left="142"/>
      </w:pPr>
    </w:p>
    <w:p w14:paraId="4A70BE30" w14:textId="518083EA" w:rsidR="00FE19BA" w:rsidRPr="00C15F8B" w:rsidRDefault="00C15F8B" w:rsidP="00EB5C86">
      <w:pPr>
        <w:ind w:left="142"/>
        <w:rPr>
          <w:i/>
          <w:color w:val="FF0000"/>
        </w:rPr>
      </w:pPr>
      <w:r w:rsidRPr="00C15F8B">
        <w:rPr>
          <w:i/>
          <w:color w:val="FF0000"/>
        </w:rPr>
        <w:t>TODO: Is it worth to split file name and file path</w:t>
      </w:r>
      <w:r>
        <w:rPr>
          <w:i/>
          <w:color w:val="FF0000"/>
        </w:rPr>
        <w:t xml:space="preserve"> to have the same syntax with directory get</w:t>
      </w:r>
      <w:r w:rsidRPr="00C15F8B">
        <w:rPr>
          <w:i/>
          <w:color w:val="FF0000"/>
        </w:rPr>
        <w:t>?</w:t>
      </w:r>
    </w:p>
    <w:p w14:paraId="57C347C8" w14:textId="77777777" w:rsidR="00C15F8B" w:rsidRDefault="00C15F8B" w:rsidP="00EB5C86">
      <w:pPr>
        <w:ind w:left="142"/>
      </w:pPr>
    </w:p>
    <w:p w14:paraId="7DB2A8CE" w14:textId="77777777" w:rsidR="00FE19BA" w:rsidRDefault="00FE19BA" w:rsidP="00FE19BA">
      <w:pPr>
        <w:ind w:left="142"/>
        <w:rPr>
          <w:rFonts w:eastAsia="Times New Roman"/>
          <w:lang w:val="lv-LV"/>
        </w:rPr>
      </w:pPr>
      <w:r>
        <w:rPr>
          <w:rFonts w:eastAsia="Times New Roman"/>
          <w:lang w:val="lv-LV"/>
        </w:rPr>
        <w:t>Request:</w:t>
      </w:r>
    </w:p>
    <w:p w14:paraId="4A02DAC0" w14:textId="5A42CA29" w:rsidR="00FE19BA" w:rsidRPr="002668C3" w:rsidRDefault="00FE19BA" w:rsidP="00FE19BA">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/playback/</w:t>
      </w:r>
      <w:r w:rsidR="00F35054">
        <w:t>set</w:t>
      </w:r>
    </w:p>
    <w:p w14:paraId="6A8ED196" w14:textId="77777777" w:rsidR="00FE19BA" w:rsidRPr="002668C3" w:rsidRDefault="00FE19BA" w:rsidP="00FE19BA">
      <w:pPr>
        <w:pStyle w:val="RequestParagraph"/>
        <w:ind w:left="142"/>
      </w:pPr>
      <w:proofErr w:type="gramStart"/>
      <w:r w:rsidRPr="002668C3">
        <w:lastRenderedPageBreak/>
        <w:t>method</w:t>
      </w:r>
      <w:proofErr w:type="gramEnd"/>
      <w:r w:rsidRPr="002668C3">
        <w:t>: post</w:t>
      </w:r>
    </w:p>
    <w:p w14:paraId="040B5F88" w14:textId="77777777" w:rsidR="00FE19BA" w:rsidRDefault="00FE19BA" w:rsidP="00FE19BA">
      <w:pPr>
        <w:pStyle w:val="RequestParagraph"/>
        <w:ind w:left="142"/>
      </w:pPr>
      <w:proofErr w:type="gramStart"/>
      <w:r w:rsidRPr="002668C3">
        <w:t>body</w:t>
      </w:r>
      <w:proofErr w:type="gramEnd"/>
      <w:r w:rsidRPr="002668C3">
        <w:t xml:space="preserve">: </w:t>
      </w:r>
    </w:p>
    <w:p w14:paraId="435C976F" w14:textId="77777777" w:rsidR="00FE19BA" w:rsidRDefault="00FE19BA" w:rsidP="00FE19BA">
      <w:pPr>
        <w:pStyle w:val="RequestParagraph"/>
        <w:ind w:left="142"/>
      </w:pPr>
      <w:r w:rsidRPr="002668C3">
        <w:t>{</w:t>
      </w:r>
    </w:p>
    <w:p w14:paraId="522A4B8C" w14:textId="77777777" w:rsidR="00FE19BA" w:rsidRDefault="00FE19BA" w:rsidP="00FE19BA">
      <w:pPr>
        <w:pStyle w:val="RequestParagraph"/>
        <w:ind w:left="142"/>
      </w:pPr>
      <w:r>
        <w:t xml:space="preserve">    “</w:t>
      </w:r>
      <w:proofErr w:type="gramStart"/>
      <w:r>
        <w:t>player</w:t>
      </w:r>
      <w:proofErr w:type="gramEnd"/>
      <w:r>
        <w:t>” : {</w:t>
      </w:r>
    </w:p>
    <w:p w14:paraId="3BA12BFA" w14:textId="15E31604" w:rsidR="00FE19BA" w:rsidRDefault="00FE19BA" w:rsidP="00FE19BA">
      <w:pPr>
        <w:pStyle w:val="RequestParagraph"/>
        <w:ind w:left="142"/>
      </w:pPr>
      <w:r>
        <w:t xml:space="preserve">        </w:t>
      </w:r>
      <w:r w:rsidRPr="002668C3">
        <w:t>“</w:t>
      </w:r>
      <w:proofErr w:type="spellStart"/>
      <w:r w:rsidR="0056203B">
        <w:t>file_</w:t>
      </w:r>
      <w:r>
        <w:t>name</w:t>
      </w:r>
      <w:proofErr w:type="spellEnd"/>
      <w:proofErr w:type="gramStart"/>
      <w:r w:rsidRPr="002668C3">
        <w:t>” :</w:t>
      </w:r>
      <w:proofErr w:type="gramEnd"/>
      <w:r w:rsidRPr="002668C3">
        <w:t xml:space="preserve"> </w:t>
      </w:r>
      <w:r>
        <w:t>&lt;</w:t>
      </w:r>
      <w:proofErr w:type="spellStart"/>
      <w:r w:rsidR="0056203B">
        <w:t>full_</w:t>
      </w:r>
      <w:r>
        <w:t>file_name</w:t>
      </w:r>
      <w:proofErr w:type="spellEnd"/>
      <w:r>
        <w:t>&gt;</w:t>
      </w:r>
    </w:p>
    <w:p w14:paraId="3120E1CD" w14:textId="77777777" w:rsidR="00FE19BA" w:rsidRDefault="00FE19BA" w:rsidP="00FE19BA">
      <w:pPr>
        <w:pStyle w:val="RequestParagraph"/>
        <w:ind w:left="142"/>
      </w:pPr>
      <w:r>
        <w:t xml:space="preserve">    }</w:t>
      </w:r>
    </w:p>
    <w:p w14:paraId="55832FFE" w14:textId="77777777" w:rsidR="00FE19BA" w:rsidRPr="002668C3" w:rsidRDefault="00FE19BA" w:rsidP="00FE19BA">
      <w:pPr>
        <w:pStyle w:val="RequestParagraph"/>
        <w:ind w:left="142"/>
      </w:pPr>
      <w:r w:rsidRPr="002668C3">
        <w:t>}</w:t>
      </w:r>
    </w:p>
    <w:p w14:paraId="24D4F7CB" w14:textId="77777777" w:rsidR="00FE19BA" w:rsidRDefault="00FE19BA" w:rsidP="00FE19BA">
      <w:pPr>
        <w:pStyle w:val="RequestParagraph"/>
        <w:ind w:left="142"/>
      </w:pPr>
    </w:p>
    <w:p w14:paraId="1932FC64" w14:textId="77777777" w:rsidR="00FE19BA" w:rsidRDefault="00FE19BA" w:rsidP="00FE19BA">
      <w:pPr>
        <w:ind w:left="142"/>
        <w:rPr>
          <w:rFonts w:eastAsia="Times New Roman"/>
          <w:lang w:val="lv-LV"/>
        </w:rPr>
      </w:pPr>
      <w:r>
        <w:rPr>
          <w:rFonts w:eastAsia="Times New Roman"/>
          <w:lang w:val="lv-LV"/>
        </w:rPr>
        <w:t>Response:</w:t>
      </w:r>
    </w:p>
    <w:p w14:paraId="54095368" w14:textId="77777777" w:rsidR="00FE19BA" w:rsidRDefault="00FE19BA" w:rsidP="00FE19BA">
      <w:pPr>
        <w:pStyle w:val="RequestParagraph"/>
        <w:ind w:left="142"/>
      </w:pPr>
      <w:proofErr w:type="gramStart"/>
      <w:r w:rsidRPr="002668C3">
        <w:t>body</w:t>
      </w:r>
      <w:proofErr w:type="gramEnd"/>
      <w:r w:rsidRPr="002668C3">
        <w:t xml:space="preserve">: </w:t>
      </w:r>
    </w:p>
    <w:p w14:paraId="04D196C6" w14:textId="77777777" w:rsidR="00FE19BA" w:rsidRDefault="00FE19BA" w:rsidP="00FE19BA">
      <w:pPr>
        <w:pStyle w:val="RequestParagraph"/>
        <w:ind w:left="142"/>
      </w:pPr>
      <w:r w:rsidRPr="002668C3">
        <w:t>{</w:t>
      </w:r>
    </w:p>
    <w:p w14:paraId="7791E32C" w14:textId="77777777" w:rsidR="00FE19BA" w:rsidRDefault="00FE19BA" w:rsidP="00FE19BA">
      <w:pPr>
        <w:pStyle w:val="RequestParagraph"/>
        <w:ind w:left="142"/>
      </w:pPr>
      <w:r>
        <w:t xml:space="preserve">   “</w:t>
      </w:r>
      <w:proofErr w:type="gramStart"/>
      <w:r>
        <w:t>player</w:t>
      </w:r>
      <w:proofErr w:type="gramEnd"/>
      <w:r>
        <w:t>” : {</w:t>
      </w:r>
    </w:p>
    <w:p w14:paraId="32C5067F" w14:textId="565E2678" w:rsidR="00FE19BA" w:rsidRDefault="0056203B" w:rsidP="00FE19BA">
      <w:pPr>
        <w:pStyle w:val="RequestParagraph"/>
        <w:ind w:left="142" w:firstLine="153"/>
      </w:pPr>
      <w:r>
        <w:t xml:space="preserve"> </w:t>
      </w:r>
      <w:r w:rsidR="00FE19BA">
        <w:t xml:space="preserve">   </w:t>
      </w:r>
      <w:r w:rsidR="00FE19BA" w:rsidRPr="002668C3">
        <w:t>“</w:t>
      </w:r>
      <w:proofErr w:type="spellStart"/>
      <w:r>
        <w:t>file_</w:t>
      </w:r>
      <w:r w:rsidR="00FE19BA">
        <w:t>name</w:t>
      </w:r>
      <w:proofErr w:type="spellEnd"/>
      <w:proofErr w:type="gramStart"/>
      <w:r w:rsidR="00FE19BA" w:rsidRPr="002668C3">
        <w:t>” :</w:t>
      </w:r>
      <w:proofErr w:type="gramEnd"/>
      <w:r w:rsidR="00FE19BA" w:rsidRPr="002668C3">
        <w:t xml:space="preserve"> </w:t>
      </w:r>
      <w:r w:rsidR="00FE19BA">
        <w:t>&lt;</w:t>
      </w:r>
      <w:proofErr w:type="spellStart"/>
      <w:r w:rsidR="008C4C90">
        <w:t>full_</w:t>
      </w:r>
      <w:r w:rsidR="00FE19BA">
        <w:t>file_name</w:t>
      </w:r>
      <w:proofErr w:type="spellEnd"/>
      <w:r w:rsidR="00FE19BA">
        <w:t>&gt;,</w:t>
      </w:r>
    </w:p>
    <w:p w14:paraId="4698BE6E" w14:textId="30B55D1A" w:rsidR="00191B13" w:rsidRDefault="00191B13" w:rsidP="00FE19BA">
      <w:pPr>
        <w:pStyle w:val="RequestParagraph"/>
        <w:ind w:left="142" w:firstLine="153"/>
      </w:pPr>
      <w:r>
        <w:t xml:space="preserve">    “</w:t>
      </w:r>
      <w:proofErr w:type="gramStart"/>
      <w:r>
        <w:t>state</w:t>
      </w:r>
      <w:proofErr w:type="gramEnd"/>
      <w:r>
        <w:t>” : “wait”,</w:t>
      </w:r>
    </w:p>
    <w:p w14:paraId="5CBCBE5C" w14:textId="38C17939" w:rsidR="00FE19BA" w:rsidRDefault="00FE19BA" w:rsidP="004C78AA">
      <w:pPr>
        <w:pStyle w:val="RequestParagraph"/>
        <w:ind w:left="142" w:firstLine="153"/>
      </w:pPr>
      <w:r>
        <w:t xml:space="preserve">    “</w:t>
      </w:r>
      <w:proofErr w:type="gramStart"/>
      <w:r>
        <w:t>error</w:t>
      </w:r>
      <w:proofErr w:type="gramEnd"/>
      <w:r>
        <w:t xml:space="preserve">” : “”, </w:t>
      </w:r>
      <w:r>
        <w:tab/>
        <w:t xml:space="preserve">  </w:t>
      </w:r>
      <w:r w:rsidR="00F35054">
        <w:t xml:space="preserve">  </w:t>
      </w:r>
      <w:r>
        <w:t xml:space="preserve"> // Omitted if no error. </w:t>
      </w:r>
    </w:p>
    <w:p w14:paraId="4FDFAA9C" w14:textId="77777777" w:rsidR="00FE19BA" w:rsidRDefault="00FE19BA" w:rsidP="00FE19BA">
      <w:pPr>
        <w:pStyle w:val="RequestParagraph"/>
        <w:ind w:left="142" w:firstLine="153"/>
      </w:pPr>
      <w:r>
        <w:t>}</w:t>
      </w:r>
    </w:p>
    <w:p w14:paraId="52A0FEAF" w14:textId="77777777" w:rsidR="00FE19BA" w:rsidRPr="002668C3" w:rsidRDefault="00FE19BA" w:rsidP="00FE19BA">
      <w:pPr>
        <w:pStyle w:val="RequestParagraph"/>
        <w:ind w:left="142"/>
      </w:pPr>
      <w:r w:rsidRPr="002668C3">
        <w:t>}</w:t>
      </w:r>
    </w:p>
    <w:p w14:paraId="05575B84" w14:textId="77777777" w:rsidR="00FE19BA" w:rsidRDefault="00FE19BA" w:rsidP="00FE19BA">
      <w:pPr>
        <w:pStyle w:val="RequestParagraph"/>
        <w:ind w:left="142"/>
      </w:pPr>
    </w:p>
    <w:p w14:paraId="63812687" w14:textId="77777777" w:rsidR="00D54F2D" w:rsidRDefault="004C78AA" w:rsidP="004C78AA">
      <w:r>
        <w:t xml:space="preserve">After that the application should periodically (~100ms interval) poll the Player’s status until it switched from </w:t>
      </w:r>
      <w:r w:rsidRPr="00D54F2D">
        <w:rPr>
          <w:rStyle w:val="RequestCharacter"/>
        </w:rPr>
        <w:t>“wait”</w:t>
      </w:r>
      <w:r>
        <w:t xml:space="preserve"> to something else. </w:t>
      </w:r>
    </w:p>
    <w:p w14:paraId="05E837F7" w14:textId="6CAFF53D" w:rsidR="004C78AA" w:rsidRPr="00D54F2D" w:rsidRDefault="004C78AA" w:rsidP="004C78AA">
      <w:pPr>
        <w:rPr>
          <w:i/>
          <w:color w:val="FF0000"/>
        </w:rPr>
      </w:pPr>
      <w:r>
        <w:br/>
      </w:r>
      <w:r w:rsidRPr="00D54F2D">
        <w:rPr>
          <w:i/>
          <w:color w:val="FF0000"/>
        </w:rPr>
        <w:t xml:space="preserve">TODO: In case of state not changed </w:t>
      </w:r>
      <w:proofErr w:type="gramStart"/>
      <w:r w:rsidRPr="00D54F2D">
        <w:rPr>
          <w:i/>
          <w:color w:val="FF0000"/>
        </w:rPr>
        <w:t>within ???</w:t>
      </w:r>
      <w:proofErr w:type="spellStart"/>
      <w:r w:rsidRPr="00D54F2D">
        <w:rPr>
          <w:i/>
          <w:color w:val="FF0000"/>
        </w:rPr>
        <w:t>ms</w:t>
      </w:r>
      <w:proofErr w:type="spellEnd"/>
      <w:proofErr w:type="gramEnd"/>
      <w:r w:rsidRPr="00D54F2D">
        <w:rPr>
          <w:i/>
          <w:color w:val="FF0000"/>
        </w:rPr>
        <w:t xml:space="preserve"> start “waiting” animation.</w:t>
      </w:r>
      <w:r w:rsidR="00D54F2D" w:rsidRPr="00D54F2D">
        <w:rPr>
          <w:i/>
          <w:color w:val="FF0000"/>
        </w:rPr>
        <w:t xml:space="preserve"> ??? Add % completed???</w:t>
      </w:r>
    </w:p>
    <w:p w14:paraId="7C297295" w14:textId="412620C2" w:rsidR="004C78AA" w:rsidRPr="00D54F2D" w:rsidRDefault="004C78AA" w:rsidP="004C78AA">
      <w:pPr>
        <w:rPr>
          <w:i/>
          <w:color w:val="FF0000"/>
        </w:rPr>
      </w:pPr>
      <w:r w:rsidRPr="00D54F2D">
        <w:rPr>
          <w:i/>
          <w:color w:val="FF0000"/>
        </w:rPr>
        <w:t xml:space="preserve">TODO: In case of </w:t>
      </w:r>
      <w:r w:rsidR="00D54F2D" w:rsidRPr="00D54F2D">
        <w:rPr>
          <w:rStyle w:val="RequestCharacter"/>
          <w:i/>
          <w:color w:val="FF0000"/>
        </w:rPr>
        <w:t>“</w:t>
      </w:r>
      <w:r w:rsidRPr="00D54F2D">
        <w:rPr>
          <w:rStyle w:val="RequestCharacter"/>
          <w:i/>
          <w:color w:val="FF0000"/>
        </w:rPr>
        <w:t>state</w:t>
      </w:r>
      <w:r w:rsidR="00D54F2D" w:rsidRPr="00D54F2D">
        <w:rPr>
          <w:rStyle w:val="RequestCharacter"/>
          <w:i/>
          <w:color w:val="FF0000"/>
        </w:rPr>
        <w:t>”</w:t>
      </w:r>
      <w:r w:rsidRPr="00D54F2D">
        <w:rPr>
          <w:i/>
          <w:color w:val="FF0000"/>
        </w:rPr>
        <w:t xml:space="preserve"> </w:t>
      </w:r>
      <w:r w:rsidR="00D54F2D" w:rsidRPr="00D54F2D">
        <w:rPr>
          <w:i/>
          <w:color w:val="FF0000"/>
        </w:rPr>
        <w:t xml:space="preserve">and </w:t>
      </w:r>
      <w:r w:rsidR="00D54F2D" w:rsidRPr="00D54F2D">
        <w:rPr>
          <w:rStyle w:val="RequestCharacter"/>
          <w:i/>
          <w:color w:val="FF0000"/>
        </w:rPr>
        <w:t>“</w:t>
      </w:r>
      <w:proofErr w:type="spellStart"/>
      <w:r w:rsidR="00D54F2D" w:rsidRPr="00D54F2D">
        <w:rPr>
          <w:rStyle w:val="RequestCharacter"/>
          <w:i/>
          <w:color w:val="FF0000"/>
        </w:rPr>
        <w:t>completed_perc</w:t>
      </w:r>
      <w:ins w:id="13" w:author="SolitBase" w:date="2025-05-25T12:50:00Z">
        <w:r w:rsidR="00DB07C0">
          <w:rPr>
            <w:rStyle w:val="RequestCharacter"/>
            <w:i/>
            <w:color w:val="FF0000"/>
          </w:rPr>
          <w:t>e</w:t>
        </w:r>
      </w:ins>
      <w:r w:rsidR="00D54F2D" w:rsidRPr="00D54F2D">
        <w:rPr>
          <w:rStyle w:val="RequestCharacter"/>
          <w:i/>
          <w:color w:val="FF0000"/>
        </w:rPr>
        <w:t>nt</w:t>
      </w:r>
      <w:proofErr w:type="spellEnd"/>
      <w:r w:rsidR="00D54F2D" w:rsidRPr="00D54F2D">
        <w:rPr>
          <w:rStyle w:val="RequestCharacter"/>
          <w:i/>
          <w:color w:val="FF0000"/>
        </w:rPr>
        <w:t>”</w:t>
      </w:r>
      <w:r w:rsidR="00D54F2D" w:rsidRPr="00D54F2D">
        <w:rPr>
          <w:i/>
          <w:color w:val="FF0000"/>
        </w:rPr>
        <w:t xml:space="preserve"> </w:t>
      </w:r>
      <w:r w:rsidRPr="00D54F2D">
        <w:rPr>
          <w:i/>
          <w:color w:val="FF0000"/>
        </w:rPr>
        <w:t xml:space="preserve">not changed </w:t>
      </w:r>
      <w:proofErr w:type="gramStart"/>
      <w:r w:rsidRPr="00D54F2D">
        <w:rPr>
          <w:i/>
          <w:color w:val="FF0000"/>
        </w:rPr>
        <w:t>within ???</w:t>
      </w:r>
      <w:proofErr w:type="spellStart"/>
      <w:r w:rsidRPr="00D54F2D">
        <w:rPr>
          <w:i/>
          <w:color w:val="FF0000"/>
        </w:rPr>
        <w:t>ms</w:t>
      </w:r>
      <w:proofErr w:type="gramEnd"/>
      <w:r w:rsidRPr="00D54F2D">
        <w:rPr>
          <w:i/>
          <w:color w:val="FF0000"/>
        </w:rPr>
        <w:t>.</w:t>
      </w:r>
      <w:proofErr w:type="spellEnd"/>
      <w:r w:rsidR="00D54F2D" w:rsidRPr="00D54F2D">
        <w:rPr>
          <w:i/>
          <w:color w:val="FF0000"/>
        </w:rPr>
        <w:t xml:space="preserve"> Then drop polling and …</w:t>
      </w:r>
    </w:p>
    <w:p w14:paraId="460DDBDF" w14:textId="77777777" w:rsidR="004C78AA" w:rsidRDefault="004C78AA" w:rsidP="004C78AA"/>
    <w:p w14:paraId="6709EA3B" w14:textId="77777777" w:rsidR="004C78AA" w:rsidRDefault="004C78AA" w:rsidP="004C78AA">
      <w:pPr>
        <w:ind w:left="142"/>
        <w:rPr>
          <w:rFonts w:eastAsia="Times New Roman"/>
          <w:lang w:val="lv-LV"/>
        </w:rPr>
      </w:pPr>
      <w:r>
        <w:rPr>
          <w:rFonts w:eastAsia="Times New Roman"/>
          <w:lang w:val="lv-LV"/>
        </w:rPr>
        <w:t>Request:</w:t>
      </w:r>
    </w:p>
    <w:p w14:paraId="026BC962" w14:textId="406FE19B" w:rsidR="004C78AA" w:rsidRPr="002668C3" w:rsidRDefault="004C78AA" w:rsidP="004C78AA">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/playback/</w:t>
      </w:r>
      <w:r w:rsidR="00D54F2D">
        <w:t>g</w:t>
      </w:r>
      <w:r>
        <w:t>et</w:t>
      </w:r>
    </w:p>
    <w:p w14:paraId="7C1966F3" w14:textId="77777777" w:rsidR="004C78AA" w:rsidRPr="002668C3" w:rsidRDefault="004C78AA" w:rsidP="004C78AA">
      <w:pPr>
        <w:pStyle w:val="RequestParagraph"/>
        <w:ind w:left="142"/>
      </w:pPr>
      <w:proofErr w:type="gramStart"/>
      <w:r w:rsidRPr="002668C3">
        <w:t>method</w:t>
      </w:r>
      <w:proofErr w:type="gramEnd"/>
      <w:r w:rsidRPr="002668C3">
        <w:t>: post</w:t>
      </w:r>
    </w:p>
    <w:p w14:paraId="3139C671" w14:textId="065C6A2C" w:rsidR="004C78AA" w:rsidRPr="002668C3" w:rsidRDefault="004C78AA" w:rsidP="004C78AA">
      <w:pPr>
        <w:pStyle w:val="RequestParagraph"/>
        <w:ind w:left="142"/>
      </w:pPr>
      <w:proofErr w:type="gramStart"/>
      <w:r w:rsidRPr="002668C3">
        <w:t>body</w:t>
      </w:r>
      <w:proofErr w:type="gramEnd"/>
      <w:r w:rsidRPr="002668C3">
        <w:t>: {</w:t>
      </w:r>
      <w:r w:rsidR="00D54F2D">
        <w:t xml:space="preserve"> </w:t>
      </w:r>
      <w:r>
        <w:t xml:space="preserve">“player” : {} </w:t>
      </w:r>
      <w:r w:rsidRPr="002668C3">
        <w:t>}</w:t>
      </w:r>
    </w:p>
    <w:p w14:paraId="107EB4B8" w14:textId="77777777" w:rsidR="004C78AA" w:rsidRDefault="004C78AA" w:rsidP="004C78AA">
      <w:pPr>
        <w:pStyle w:val="RequestParagraph"/>
        <w:ind w:left="142"/>
      </w:pPr>
    </w:p>
    <w:p w14:paraId="67E7BE40" w14:textId="77777777" w:rsidR="004C78AA" w:rsidRDefault="004C78AA" w:rsidP="004C78AA">
      <w:pPr>
        <w:ind w:left="142"/>
        <w:rPr>
          <w:rFonts w:eastAsia="Times New Roman"/>
          <w:lang w:val="lv-LV"/>
        </w:rPr>
      </w:pPr>
      <w:r>
        <w:rPr>
          <w:rFonts w:eastAsia="Times New Roman"/>
          <w:lang w:val="lv-LV"/>
        </w:rPr>
        <w:t>Response:</w:t>
      </w:r>
    </w:p>
    <w:p w14:paraId="026B3CD8" w14:textId="77777777" w:rsidR="004C78AA" w:rsidRDefault="004C78AA" w:rsidP="00FE19BA">
      <w:pPr>
        <w:pStyle w:val="RequestParagraph"/>
        <w:ind w:left="142"/>
      </w:pPr>
    </w:p>
    <w:p w14:paraId="77F2074E" w14:textId="77777777" w:rsidR="004C78AA" w:rsidRDefault="004C78AA" w:rsidP="004C78AA">
      <w:pPr>
        <w:pStyle w:val="RequestParagraph"/>
        <w:ind w:left="142"/>
      </w:pPr>
      <w:proofErr w:type="gramStart"/>
      <w:r w:rsidRPr="002668C3">
        <w:t>body</w:t>
      </w:r>
      <w:proofErr w:type="gramEnd"/>
      <w:r w:rsidRPr="002668C3">
        <w:t xml:space="preserve">: </w:t>
      </w:r>
    </w:p>
    <w:p w14:paraId="1B0F37CB" w14:textId="77777777" w:rsidR="004C78AA" w:rsidRDefault="004C78AA" w:rsidP="004C78AA">
      <w:pPr>
        <w:pStyle w:val="RequestParagraph"/>
        <w:ind w:left="142"/>
      </w:pPr>
      <w:r w:rsidRPr="002668C3">
        <w:t>{</w:t>
      </w:r>
    </w:p>
    <w:p w14:paraId="31DC3559" w14:textId="77777777" w:rsidR="004C78AA" w:rsidRDefault="004C78AA" w:rsidP="004C78AA">
      <w:pPr>
        <w:pStyle w:val="RequestParagraph"/>
        <w:ind w:left="142"/>
      </w:pPr>
      <w:r>
        <w:t xml:space="preserve">   “</w:t>
      </w:r>
      <w:proofErr w:type="gramStart"/>
      <w:r>
        <w:t>player</w:t>
      </w:r>
      <w:proofErr w:type="gramEnd"/>
      <w:r>
        <w:t>” : {</w:t>
      </w:r>
    </w:p>
    <w:p w14:paraId="67F75F90" w14:textId="16AA1370" w:rsidR="004C78AA" w:rsidRDefault="004C78AA" w:rsidP="004C78AA">
      <w:pPr>
        <w:pStyle w:val="RequestParagraph"/>
        <w:ind w:left="142" w:firstLine="153"/>
      </w:pPr>
      <w:r>
        <w:t xml:space="preserve">    </w:t>
      </w:r>
      <w:r w:rsidR="00C440A5">
        <w:t xml:space="preserve"> </w:t>
      </w:r>
      <w:r w:rsidRPr="002668C3">
        <w:t>“</w:t>
      </w:r>
      <w:proofErr w:type="spellStart"/>
      <w:r w:rsidR="000D133E">
        <w:t>file_</w:t>
      </w:r>
      <w:r>
        <w:t>name</w:t>
      </w:r>
      <w:proofErr w:type="spellEnd"/>
      <w:r w:rsidRPr="002668C3">
        <w:t xml:space="preserve">” </w:t>
      </w:r>
      <w:r w:rsidR="000D133E">
        <w:t xml:space="preserve">     </w:t>
      </w:r>
      <w:r w:rsidRPr="002668C3">
        <w:t xml:space="preserve">: </w:t>
      </w:r>
      <w:r>
        <w:t>&lt;</w:t>
      </w:r>
      <w:proofErr w:type="spellStart"/>
      <w:r>
        <w:t>file_name</w:t>
      </w:r>
      <w:proofErr w:type="spellEnd"/>
      <w:r>
        <w:t>&gt;,</w:t>
      </w:r>
    </w:p>
    <w:p w14:paraId="1819F50D" w14:textId="27C4CFBF" w:rsidR="004C78AA" w:rsidRDefault="004C78AA" w:rsidP="004C78AA">
      <w:pPr>
        <w:pStyle w:val="RequestParagraph"/>
        <w:ind w:left="142" w:firstLine="153"/>
      </w:pPr>
      <w:r>
        <w:t xml:space="preserve">     “</w:t>
      </w:r>
      <w:proofErr w:type="gramStart"/>
      <w:r>
        <w:t>state</w:t>
      </w:r>
      <w:proofErr w:type="gramEnd"/>
      <w:r>
        <w:t xml:space="preserve">” </w:t>
      </w:r>
      <w:r w:rsidR="000D133E">
        <w:t xml:space="preserve">         </w:t>
      </w:r>
      <w:r>
        <w:t>: “pause”,</w:t>
      </w:r>
    </w:p>
    <w:p w14:paraId="36DAB01E" w14:textId="4462A03D" w:rsidR="004C78AA" w:rsidRDefault="004C78AA" w:rsidP="004C78AA">
      <w:pPr>
        <w:pStyle w:val="RequestParagraph"/>
        <w:ind w:left="142" w:firstLine="153"/>
      </w:pPr>
      <w:r>
        <w:t xml:space="preserve">     “</w:t>
      </w:r>
      <w:proofErr w:type="gramStart"/>
      <w:r>
        <w:t>error</w:t>
      </w:r>
      <w:proofErr w:type="gramEnd"/>
      <w:r>
        <w:t xml:space="preserve">” </w:t>
      </w:r>
      <w:r w:rsidR="000D133E">
        <w:t xml:space="preserve">         </w:t>
      </w:r>
      <w:r>
        <w:t xml:space="preserve">: “”, </w:t>
      </w:r>
      <w:r>
        <w:tab/>
        <w:t xml:space="preserve">     // Omitted if no error. In case of error other </w:t>
      </w:r>
    </w:p>
    <w:p w14:paraId="7EA331CE" w14:textId="77777777" w:rsidR="004C78AA" w:rsidRDefault="004C78AA" w:rsidP="004C78AA">
      <w:pPr>
        <w:pStyle w:val="RequestParagraph"/>
        <w:ind w:left="142" w:firstLine="153"/>
      </w:pPr>
      <w:r>
        <w:t xml:space="preserve">                        // field will be omitted.</w:t>
      </w:r>
    </w:p>
    <w:p w14:paraId="7E6335B9" w14:textId="77777777" w:rsidR="00A61051" w:rsidRDefault="00A61051" w:rsidP="00A61051">
      <w:pPr>
        <w:pStyle w:val="RequestParagraph"/>
        <w:ind w:left="142" w:firstLine="153"/>
      </w:pPr>
      <w:r>
        <w:t xml:space="preserve">     “</w:t>
      </w:r>
      <w:proofErr w:type="spellStart"/>
      <w:r>
        <w:t>curr_frame</w:t>
      </w:r>
      <w:proofErr w:type="spellEnd"/>
      <w:r>
        <w:t>”     : 100500,</w:t>
      </w:r>
    </w:p>
    <w:p w14:paraId="55BAB3E8" w14:textId="72CAD810" w:rsidR="004C78AA" w:rsidRDefault="004C78AA" w:rsidP="004C78AA">
      <w:pPr>
        <w:pStyle w:val="RequestParagraph"/>
        <w:ind w:left="142" w:firstLine="153"/>
      </w:pPr>
      <w:r>
        <w:t xml:space="preserve">     “</w:t>
      </w:r>
      <w:proofErr w:type="spellStart"/>
      <w:r>
        <w:t>frames_num</w:t>
      </w:r>
      <w:proofErr w:type="spellEnd"/>
      <w:r>
        <w:t xml:space="preserve">” </w:t>
      </w:r>
      <w:r w:rsidR="003A2D19">
        <w:t xml:space="preserve">    </w:t>
      </w:r>
      <w:r>
        <w:t>: 100500,</w:t>
      </w:r>
    </w:p>
    <w:p w14:paraId="76949FB9" w14:textId="2DDFA2FB" w:rsidR="004C78AA" w:rsidRDefault="004C78AA" w:rsidP="004C78AA">
      <w:pPr>
        <w:pStyle w:val="RequestParagraph"/>
        <w:ind w:left="142" w:firstLine="153"/>
      </w:pPr>
      <w:r>
        <w:t xml:space="preserve">     “</w:t>
      </w:r>
      <w:proofErr w:type="spellStart"/>
      <w:r>
        <w:t>frame_rate</w:t>
      </w:r>
      <w:proofErr w:type="spellEnd"/>
      <w:r>
        <w:t xml:space="preserve">” </w:t>
      </w:r>
      <w:r w:rsidR="003A2D19">
        <w:t xml:space="preserve">    </w:t>
      </w:r>
      <w:r>
        <w:t>: 25</w:t>
      </w:r>
      <w:r w:rsidR="003A2D19">
        <w:t>,</w:t>
      </w:r>
    </w:p>
    <w:p w14:paraId="1924D2EF" w14:textId="76F9D7A7" w:rsidR="003A2D19" w:rsidRDefault="003A2D19" w:rsidP="003A2D19">
      <w:pPr>
        <w:pStyle w:val="RequestParagraph"/>
        <w:ind w:left="142" w:firstLine="153"/>
      </w:pPr>
      <w:r>
        <w:t xml:space="preserve">     “</w:t>
      </w:r>
      <w:proofErr w:type="spellStart"/>
      <w:r>
        <w:t>playback_speed</w:t>
      </w:r>
      <w:proofErr w:type="spellEnd"/>
      <w:proofErr w:type="gramStart"/>
      <w:r w:rsidR="00A61051">
        <w:t>” :</w:t>
      </w:r>
      <w:proofErr w:type="gramEnd"/>
      <w:r w:rsidR="00A61051">
        <w:t xml:space="preserve"> 1.0</w:t>
      </w:r>
    </w:p>
    <w:p w14:paraId="39F578B7" w14:textId="77777777" w:rsidR="003A2D19" w:rsidRDefault="003A2D19" w:rsidP="004C78AA">
      <w:pPr>
        <w:pStyle w:val="RequestParagraph"/>
        <w:ind w:left="142" w:firstLine="153"/>
      </w:pPr>
    </w:p>
    <w:p w14:paraId="3EC0713F" w14:textId="77777777" w:rsidR="004C78AA" w:rsidRDefault="004C78AA" w:rsidP="004C78AA">
      <w:pPr>
        <w:pStyle w:val="RequestParagraph"/>
        <w:ind w:left="142" w:firstLine="153"/>
      </w:pPr>
      <w:r>
        <w:t>}</w:t>
      </w:r>
    </w:p>
    <w:p w14:paraId="77C54D3C" w14:textId="77777777" w:rsidR="004C78AA" w:rsidRPr="002668C3" w:rsidRDefault="004C78AA" w:rsidP="004C78AA">
      <w:pPr>
        <w:pStyle w:val="RequestParagraph"/>
        <w:ind w:left="142"/>
      </w:pPr>
      <w:r w:rsidRPr="002668C3">
        <w:t>}</w:t>
      </w:r>
    </w:p>
    <w:p w14:paraId="38B7A2EC" w14:textId="77777777" w:rsidR="004C78AA" w:rsidRDefault="004C78AA" w:rsidP="00FE19BA">
      <w:pPr>
        <w:pStyle w:val="RequestParagraph"/>
        <w:ind w:left="142"/>
      </w:pPr>
    </w:p>
    <w:p w14:paraId="035E8590" w14:textId="06AFB102" w:rsidR="00FE19BA" w:rsidRDefault="00FE19BA" w:rsidP="00FE19BA">
      <w:pPr>
        <w:ind w:left="142"/>
      </w:pPr>
      <w:r>
        <w:t xml:space="preserve">In case of successful response the </w:t>
      </w:r>
      <w:proofErr w:type="spellStart"/>
      <w:r>
        <w:t>OpenFile</w:t>
      </w:r>
      <w:proofErr w:type="spellEnd"/>
      <w:r>
        <w:t xml:space="preserve"> modal window closed and the Playback panel updated with the data received from the response. File duration calculated as </w:t>
      </w:r>
      <w:proofErr w:type="spellStart"/>
      <w:r w:rsidRPr="00FE19BA">
        <w:rPr>
          <w:rStyle w:val="RequestCharacter"/>
        </w:rPr>
        <w:t>frames_num</w:t>
      </w:r>
      <w:proofErr w:type="spellEnd"/>
      <w:r>
        <w:t xml:space="preserve"> / </w:t>
      </w:r>
      <w:proofErr w:type="spellStart"/>
      <w:r w:rsidRPr="00FE19BA">
        <w:rPr>
          <w:rStyle w:val="RequestCharacter"/>
        </w:rPr>
        <w:t>frame_rate</w:t>
      </w:r>
      <w:proofErr w:type="spellEnd"/>
      <w:r>
        <w:t>, [sec].</w:t>
      </w:r>
    </w:p>
    <w:p w14:paraId="623D1CAA" w14:textId="77777777" w:rsidR="00FE19BA" w:rsidRDefault="00FE19BA" w:rsidP="00EB5C86">
      <w:pPr>
        <w:ind w:left="142"/>
        <w:rPr>
          <w:rFonts w:eastAsia="Times New Roman"/>
        </w:rPr>
      </w:pPr>
    </w:p>
    <w:p w14:paraId="1E868793" w14:textId="0D9FADE0" w:rsidR="00931911" w:rsidRDefault="00931911" w:rsidP="00A931C4">
      <w:pPr>
        <w:pStyle w:val="Heading3"/>
        <w:rPr>
          <w:rFonts w:eastAsia="Times New Roman"/>
        </w:rPr>
      </w:pPr>
      <w:r>
        <w:rPr>
          <w:rFonts w:eastAsia="Times New Roman"/>
        </w:rPr>
        <w:t>Playback Control</w:t>
      </w:r>
    </w:p>
    <w:p w14:paraId="21D8B0FD" w14:textId="2DE1CE53" w:rsidR="003F061C" w:rsidRPr="00EB5C86" w:rsidRDefault="003F061C" w:rsidP="004F0416">
      <w:pPr>
        <w:autoSpaceDE w:val="0"/>
        <w:autoSpaceDN w:val="0"/>
        <w:adjustRightInd w:val="0"/>
        <w:spacing w:line="288" w:lineRule="auto"/>
        <w:ind w:left="142"/>
      </w:pPr>
      <w:r w:rsidRPr="00EB5C86">
        <w:lastRenderedPageBreak/>
        <w:t xml:space="preserve">The Playback control </w:t>
      </w:r>
      <w:r w:rsidR="00EB5C86">
        <w:t xml:space="preserve">(aka Player) </w:t>
      </w:r>
      <w:r w:rsidRPr="00EB5C86">
        <w:t xml:space="preserve">is a panel that allows </w:t>
      </w:r>
      <w:proofErr w:type="gramStart"/>
      <w:r w:rsidR="00CE516E" w:rsidRPr="00EB5C86">
        <w:t>e</w:t>
      </w:r>
      <w:r w:rsidRPr="00EB5C86">
        <w:t>mulate</w:t>
      </w:r>
      <w:proofErr w:type="gramEnd"/>
      <w:r w:rsidRPr="00EB5C86">
        <w:t xml:space="preserve"> video capturing using previously recorded media files from the local filesystem (i.e. </w:t>
      </w:r>
      <w:r w:rsidR="00B10105" w:rsidRPr="00EB5C86">
        <w:t xml:space="preserve">device </w:t>
      </w:r>
      <w:r w:rsidRPr="00EB5C86">
        <w:t>onboard files only).</w:t>
      </w:r>
    </w:p>
    <w:p w14:paraId="5204A3F9" w14:textId="4BC2577D" w:rsidR="003F061C" w:rsidRPr="00EB5C86" w:rsidRDefault="003F061C" w:rsidP="004F0416">
      <w:pPr>
        <w:autoSpaceDE w:val="0"/>
        <w:autoSpaceDN w:val="0"/>
        <w:adjustRightInd w:val="0"/>
        <w:spacing w:line="288" w:lineRule="auto"/>
        <w:ind w:left="142"/>
      </w:pPr>
      <w:r w:rsidRPr="00EB5C86">
        <w:t xml:space="preserve">The panel becomes active </w:t>
      </w:r>
      <w:r w:rsidR="0014236C" w:rsidRPr="00EB5C86">
        <w:t>w</w:t>
      </w:r>
      <w:r w:rsidRPr="00EB5C86">
        <w:t xml:space="preserve">hen the </w:t>
      </w:r>
      <w:r w:rsidR="00B10105" w:rsidRPr="00EB5C86">
        <w:t xml:space="preserve">Video Preview </w:t>
      </w:r>
      <w:r w:rsidRPr="00EB5C86">
        <w:t xml:space="preserve">is switched to Playback mode. While the </w:t>
      </w:r>
      <w:r w:rsidR="00B10105" w:rsidRPr="00EB5C86">
        <w:t xml:space="preserve">Preview </w:t>
      </w:r>
      <w:r w:rsidRPr="00EB5C86">
        <w:t>is in “Live” mode the panel is hidden.</w:t>
      </w:r>
    </w:p>
    <w:p w14:paraId="47F232A4" w14:textId="1C2BC1B9" w:rsidR="000217D1" w:rsidRDefault="00FE19BA" w:rsidP="004F0416">
      <w:pPr>
        <w:keepNext/>
        <w:ind w:left="142"/>
      </w:pPr>
      <w:r>
        <w:rPr>
          <w:noProof/>
          <w:lang w:eastAsia="en-US"/>
        </w:rPr>
        <mc:AlternateContent>
          <mc:Choice Requires="wps">
            <w:drawing>
              <wp:anchor distT="0" distB="0" distL="114300" distR="114300" simplePos="0" relativeHeight="251729920" behindDoc="0" locked="0" layoutInCell="1" allowOverlap="1" wp14:anchorId="1DC5BD6F" wp14:editId="55B3A0E9">
                <wp:simplePos x="0" y="0"/>
                <wp:positionH relativeFrom="column">
                  <wp:posOffset>165735</wp:posOffset>
                </wp:positionH>
                <wp:positionV relativeFrom="paragraph">
                  <wp:posOffset>1066800</wp:posOffset>
                </wp:positionV>
                <wp:extent cx="1281113" cy="873919"/>
                <wp:effectExtent l="0" t="0" r="14605" b="21590"/>
                <wp:wrapNone/>
                <wp:docPr id="29" name="Rounded Rectangle 29"/>
                <wp:cNvGraphicFramePr/>
                <a:graphic xmlns:a="http://schemas.openxmlformats.org/drawingml/2006/main">
                  <a:graphicData uri="http://schemas.microsoft.com/office/word/2010/wordprocessingShape">
                    <wps:wsp>
                      <wps:cNvSpPr/>
                      <wps:spPr>
                        <a:xfrm>
                          <a:off x="0" y="0"/>
                          <a:ext cx="1281113" cy="873919"/>
                        </a:xfrm>
                        <a:prstGeom prst="roundRect">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 o:spid="_x0000_s1026" style="position:absolute;margin-left:13.05pt;margin-top:84pt;width:100.9pt;height:68.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" filled="f" strokecolor="#c00000">
                <v:stroke joinstyle="miter"/>
              </v:roundrect>
            </w:pict>
          </mc:Fallback>
        </mc:AlternateContent>
      </w:r>
      <w:r>
        <w:rPr>
          <w:noProof/>
          <w:lang w:eastAsia="en-US"/>
        </w:rPr>
        <mc:AlternateContent>
          <mc:Choice Requires="wps">
            <w:drawing>
              <wp:anchor distT="0" distB="0" distL="114300" distR="114300" simplePos="0" relativeHeight="251727872" behindDoc="0" locked="0" layoutInCell="1" allowOverlap="1" wp14:anchorId="7DD898B2" wp14:editId="5D572065">
                <wp:simplePos x="0" y="0"/>
                <wp:positionH relativeFrom="column">
                  <wp:posOffset>2258695</wp:posOffset>
                </wp:positionH>
                <wp:positionV relativeFrom="paragraph">
                  <wp:posOffset>1797685</wp:posOffset>
                </wp:positionV>
                <wp:extent cx="1964055" cy="594995"/>
                <wp:effectExtent l="0" t="0" r="17145" b="14605"/>
                <wp:wrapNone/>
                <wp:docPr id="28" name="Rounded Rectangle 28"/>
                <wp:cNvGraphicFramePr/>
                <a:graphic xmlns:a="http://schemas.openxmlformats.org/drawingml/2006/main">
                  <a:graphicData uri="http://schemas.microsoft.com/office/word/2010/wordprocessingShape">
                    <wps:wsp>
                      <wps:cNvSpPr/>
                      <wps:spPr>
                        <a:xfrm>
                          <a:off x="0" y="0"/>
                          <a:ext cx="1964055" cy="594995"/>
                        </a:xfrm>
                        <a:prstGeom prst="roundRect">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 o:spid="_x0000_s1026" style="position:absolute;margin-left:177.85pt;margin-top:141.55pt;width:154.65pt;height:4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" filled="f" strokecolor="#c00000">
                <v:stroke joinstyle="miter"/>
              </v:roundrect>
            </w:pict>
          </mc:Fallback>
        </mc:AlternateContent>
      </w:r>
      <w:r w:rsidR="000217D1">
        <w:rPr>
          <w:noProof/>
          <w:lang w:eastAsia="en-US"/>
        </w:rPr>
        <w:drawing>
          <wp:inline distT="0" distB="0" distL="0" distR="0" wp14:anchorId="7A15E9F2" wp14:editId="6AFD8D89">
            <wp:extent cx="1402915" cy="246529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402824" cy="2465130"/>
                    </a:xfrm>
                    <a:prstGeom prst="rect">
                      <a:avLst/>
                    </a:prstGeom>
                  </pic:spPr>
                </pic:pic>
              </a:graphicData>
            </a:graphic>
          </wp:inline>
        </w:drawing>
      </w:r>
      <w:r w:rsidR="000217D1">
        <w:t xml:space="preserve">   </w:t>
      </w:r>
      <w:r w:rsidR="000217D1">
        <w:rPr>
          <w:noProof/>
          <w:lang w:eastAsia="en-US"/>
        </w:rPr>
        <w:drawing>
          <wp:inline distT="0" distB="0" distL="0" distR="0" wp14:anchorId="47EAAA60" wp14:editId="3FC5ECA3">
            <wp:extent cx="3693302" cy="2451942"/>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93302" cy="2451942"/>
                    </a:xfrm>
                    <a:prstGeom prst="rect">
                      <a:avLst/>
                    </a:prstGeom>
                  </pic:spPr>
                </pic:pic>
              </a:graphicData>
            </a:graphic>
          </wp:inline>
        </w:drawing>
      </w:r>
    </w:p>
    <w:p w14:paraId="318DA14F" w14:textId="242E4FEB" w:rsidR="000217D1" w:rsidRDefault="000217D1" w:rsidP="004F0416">
      <w:pPr>
        <w:pStyle w:val="Caption"/>
        <w:ind w:left="142"/>
      </w:pPr>
      <w:bookmarkStart w:id="14" w:name="_Ref195954322"/>
      <w:bookmarkStart w:id="15" w:name="_Ref195954296"/>
      <w:proofErr w:type="gramStart"/>
      <w:r>
        <w:t xml:space="preserve">Figure </w:t>
      </w:r>
      <w:r>
        <w:fldChar w:fldCharType="begin"/>
      </w:r>
      <w:r>
        <w:instrText xml:space="preserve"> SEQ Figure \* ARABIC </w:instrText>
      </w:r>
      <w:r>
        <w:fldChar w:fldCharType="separate"/>
      </w:r>
      <w:r w:rsidR="00E144A1">
        <w:rPr>
          <w:noProof/>
        </w:rPr>
        <w:t>6</w:t>
      </w:r>
      <w:r>
        <w:fldChar w:fldCharType="end"/>
      </w:r>
      <w:bookmarkEnd w:id="14"/>
      <w:r>
        <w:t>.</w:t>
      </w:r>
      <w:proofErr w:type="gramEnd"/>
      <w:r>
        <w:t xml:space="preserve"> </w:t>
      </w:r>
      <w:proofErr w:type="gramStart"/>
      <w:r>
        <w:t xml:space="preserve">Playback </w:t>
      </w:r>
      <w:r w:rsidR="00FE19BA">
        <w:t>panel</w:t>
      </w:r>
      <w:r>
        <w:t>.</w:t>
      </w:r>
      <w:bookmarkEnd w:id="15"/>
      <w:proofErr w:type="gramEnd"/>
      <w:r w:rsidR="00C705A6" w:rsidRPr="00C705A6">
        <w:rPr>
          <w:noProof/>
          <w:lang w:eastAsia="en-US"/>
        </w:rPr>
        <w:t xml:space="preserve"> </w:t>
      </w:r>
    </w:p>
    <w:p w14:paraId="5AC57D36" w14:textId="77777777" w:rsidR="00E144A1" w:rsidRDefault="00E144A1" w:rsidP="00E144A1">
      <w:pPr>
        <w:pStyle w:val="Subtitle"/>
        <w:ind w:left="142"/>
        <w:rPr>
          <w:rFonts w:eastAsia="Times New Roman"/>
        </w:rPr>
      </w:pPr>
    </w:p>
    <w:p w14:paraId="313D5496" w14:textId="77777777" w:rsidR="003F061C" w:rsidRDefault="003F061C" w:rsidP="004F0416">
      <w:pPr>
        <w:ind w:left="142"/>
      </w:pPr>
    </w:p>
    <w:p w14:paraId="50998F17" w14:textId="023926C9" w:rsidR="00C705A6" w:rsidRDefault="00880D36" w:rsidP="004F0416">
      <w:pPr>
        <w:ind w:left="142"/>
      </w:pPr>
      <w:r w:rsidRPr="00C705A6">
        <w:rPr>
          <w:noProof/>
          <w:lang w:eastAsia="en-US"/>
        </w:rPr>
        <mc:AlternateContent>
          <mc:Choice Requires="wps">
            <w:drawing>
              <wp:anchor distT="0" distB="0" distL="114300" distR="114300" simplePos="0" relativeHeight="251697152" behindDoc="0" locked="0" layoutInCell="1" allowOverlap="1" wp14:anchorId="43B6B27D" wp14:editId="0674A9FF">
                <wp:simplePos x="0" y="0"/>
                <wp:positionH relativeFrom="column">
                  <wp:posOffset>1878330</wp:posOffset>
                </wp:positionH>
                <wp:positionV relativeFrom="paragraph">
                  <wp:posOffset>985520</wp:posOffset>
                </wp:positionV>
                <wp:extent cx="211455" cy="251460"/>
                <wp:effectExtent l="0" t="0" r="17145" b="34290"/>
                <wp:wrapNone/>
                <wp:docPr id="46" name="Straight Connector 46"/>
                <wp:cNvGraphicFramePr/>
                <a:graphic xmlns:a="http://schemas.openxmlformats.org/drawingml/2006/main">
                  <a:graphicData uri="http://schemas.microsoft.com/office/word/2010/wordprocessingShape">
                    <wps:wsp>
                      <wps:cNvCnPr/>
                      <wps:spPr>
                        <a:xfrm>
                          <a:off x="0" y="0"/>
                          <a:ext cx="211455" cy="25146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4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pt,77.6pt" to="164.55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" filled="t" fillcolor="#ffe5e8" strokecolor="#c00000" strokeweight=".5pt">
                <v:stroke joinstyle="miter"/>
              </v:line>
            </w:pict>
          </mc:Fallback>
        </mc:AlternateContent>
      </w:r>
      <w:r w:rsidRPr="00C705A6">
        <w:rPr>
          <w:noProof/>
          <w:lang w:eastAsia="en-US"/>
        </w:rPr>
        <mc:AlternateContent>
          <mc:Choice Requires="wps">
            <w:drawing>
              <wp:anchor distT="0" distB="0" distL="114300" distR="114300" simplePos="0" relativeHeight="251696128" behindDoc="0" locked="0" layoutInCell="1" allowOverlap="1" wp14:anchorId="24D7220E" wp14:editId="0167CEC9">
                <wp:simplePos x="0" y="0"/>
                <wp:positionH relativeFrom="column">
                  <wp:posOffset>2045335</wp:posOffset>
                </wp:positionH>
                <wp:positionV relativeFrom="paragraph">
                  <wp:posOffset>1232535</wp:posOffset>
                </wp:positionV>
                <wp:extent cx="182880" cy="180340"/>
                <wp:effectExtent l="0" t="0" r="26670" b="10160"/>
                <wp:wrapNone/>
                <wp:docPr id="45" name="Oval 45"/>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4C7C0168" w14:textId="4167C5C0" w:rsidR="00FD3B33" w:rsidRPr="009F45D7" w:rsidRDefault="00FD3B33" w:rsidP="009F45D7">
                            <w:pPr>
                              <w:jc w:val="center"/>
                              <w:rPr>
                                <w:rFonts w:ascii="Arial Black" w:hAnsi="Arial Black"/>
                                <w:color w:val="C00000"/>
                                <w:sz w:val="14"/>
                              </w:rPr>
                            </w:pPr>
                            <w:r>
                              <w:rPr>
                                <w:rFonts w:ascii="Arial Black" w:hAnsi="Arial Black"/>
                                <w:color w:val="C00000"/>
                                <w:sz w:val="14"/>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 o:spid="_x0000_s1031" style="position:absolute;left:0;text-align:left;margin-left:161.05pt;margin-top:97.05pt;width:14.4pt;height:14.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" fillcolor="#ffe5e8" strokecolor="#c00000" strokeweight=".5pt">
                <v:stroke joinstyle="miter"/>
                <v:textbox inset="0,0,0,0">
                  <w:txbxContent>
                    <w:p w14:paraId="4C7C0168" w14:textId="4167C5C0" w:rsidR="00FD3B33" w:rsidRPr="009F45D7" w:rsidRDefault="00FD3B33" w:rsidP="009F45D7">
                      <w:pPr>
                        <w:jc w:val="center"/>
                        <w:rPr>
                          <w:rFonts w:ascii="Arial Black" w:hAnsi="Arial Black"/>
                          <w:color w:val="C00000"/>
                          <w:sz w:val="14"/>
                        </w:rPr>
                      </w:pPr>
                      <w:r>
                        <w:rPr>
                          <w:rFonts w:ascii="Arial Black" w:hAnsi="Arial Black"/>
                          <w:color w:val="C00000"/>
                          <w:sz w:val="14"/>
                        </w:rPr>
                        <w:t>6</w:t>
                      </w:r>
                    </w:p>
                  </w:txbxContent>
                </v:textbox>
              </v:oval>
            </w:pict>
          </mc:Fallback>
        </mc:AlternateContent>
      </w:r>
      <w:r w:rsidRPr="00C705A6">
        <w:rPr>
          <w:noProof/>
          <w:lang w:eastAsia="en-US"/>
        </w:rPr>
        <mc:AlternateContent>
          <mc:Choice Requires="wps">
            <w:drawing>
              <wp:anchor distT="0" distB="0" distL="114300" distR="114300" simplePos="0" relativeHeight="251691008" behindDoc="0" locked="0" layoutInCell="1" allowOverlap="1" wp14:anchorId="24282D30" wp14:editId="26D1E1D7">
                <wp:simplePos x="0" y="0"/>
                <wp:positionH relativeFrom="column">
                  <wp:posOffset>1644015</wp:posOffset>
                </wp:positionH>
                <wp:positionV relativeFrom="paragraph">
                  <wp:posOffset>1006475</wp:posOffset>
                </wp:positionV>
                <wp:extent cx="211455" cy="251460"/>
                <wp:effectExtent l="0" t="0" r="17145" b="34290"/>
                <wp:wrapNone/>
                <wp:docPr id="42" name="Straight Connector 42"/>
                <wp:cNvGraphicFramePr/>
                <a:graphic xmlns:a="http://schemas.openxmlformats.org/drawingml/2006/main">
                  <a:graphicData uri="http://schemas.microsoft.com/office/word/2010/wordprocessingShape">
                    <wps:wsp>
                      <wps:cNvCnPr/>
                      <wps:spPr>
                        <a:xfrm>
                          <a:off x="0" y="0"/>
                          <a:ext cx="211455" cy="25146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5pt,79.25pt" to="146.1pt,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" filled="t" fillcolor="#ffe5e8" strokecolor="#c00000" strokeweight=".5pt">
                <v:stroke joinstyle="miter"/>
              </v:line>
            </w:pict>
          </mc:Fallback>
        </mc:AlternateContent>
      </w:r>
      <w:r w:rsidRPr="00C705A6">
        <w:rPr>
          <w:noProof/>
          <w:lang w:eastAsia="en-US"/>
        </w:rPr>
        <mc:AlternateContent>
          <mc:Choice Requires="wps">
            <w:drawing>
              <wp:anchor distT="0" distB="0" distL="114300" distR="114300" simplePos="0" relativeHeight="251689984" behindDoc="0" locked="0" layoutInCell="1" allowOverlap="1" wp14:anchorId="6AB7A794" wp14:editId="07FD988C">
                <wp:simplePos x="0" y="0"/>
                <wp:positionH relativeFrom="column">
                  <wp:posOffset>1811020</wp:posOffset>
                </wp:positionH>
                <wp:positionV relativeFrom="paragraph">
                  <wp:posOffset>1254125</wp:posOffset>
                </wp:positionV>
                <wp:extent cx="182880" cy="180340"/>
                <wp:effectExtent l="0" t="0" r="26670" b="10160"/>
                <wp:wrapNone/>
                <wp:docPr id="41" name="Oval 41"/>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1E1EC199" w14:textId="35650C0D" w:rsidR="00FD3B33" w:rsidRPr="009F45D7" w:rsidRDefault="00FD3B33" w:rsidP="009F45D7">
                            <w:pPr>
                              <w:jc w:val="center"/>
                              <w:rPr>
                                <w:rFonts w:ascii="Arial Black" w:hAnsi="Arial Black"/>
                                <w:color w:val="C00000"/>
                                <w:sz w:val="14"/>
                              </w:rPr>
                            </w:pPr>
                            <w:r>
                              <w:rPr>
                                <w:rFonts w:ascii="Arial Black" w:hAnsi="Arial Black"/>
                                <w:color w:val="C00000"/>
                                <w:sz w:val="1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 o:spid="_x0000_s1032" style="position:absolute;left:0;text-align:left;margin-left:142.6pt;margin-top:98.75pt;width:14.4pt;height:1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" fillcolor="#ffe5e8" strokecolor="#c00000" strokeweight=".5pt">
                <v:stroke joinstyle="miter"/>
                <v:textbox inset="0,0,0,0">
                  <w:txbxContent>
                    <w:p w14:paraId="1E1EC199" w14:textId="35650C0D" w:rsidR="00FD3B33" w:rsidRPr="009F45D7" w:rsidRDefault="00FD3B33" w:rsidP="009F45D7">
                      <w:pPr>
                        <w:jc w:val="center"/>
                        <w:rPr>
                          <w:rFonts w:ascii="Arial Black" w:hAnsi="Arial Black"/>
                          <w:color w:val="C00000"/>
                          <w:sz w:val="14"/>
                        </w:rPr>
                      </w:pPr>
                      <w:r>
                        <w:rPr>
                          <w:rFonts w:ascii="Arial Black" w:hAnsi="Arial Black"/>
                          <w:color w:val="C00000"/>
                          <w:sz w:val="14"/>
                        </w:rPr>
                        <w:t>5</w:t>
                      </w:r>
                    </w:p>
                  </w:txbxContent>
                </v:textbox>
              </v:oval>
            </w:pict>
          </mc:Fallback>
        </mc:AlternateContent>
      </w:r>
      <w:r w:rsidRPr="00C705A6">
        <w:rPr>
          <w:noProof/>
          <w:lang w:eastAsia="en-US"/>
        </w:rPr>
        <mc:AlternateContent>
          <mc:Choice Requires="wps">
            <w:drawing>
              <wp:anchor distT="0" distB="0" distL="114300" distR="114300" simplePos="0" relativeHeight="251694080" behindDoc="0" locked="0" layoutInCell="1" allowOverlap="1" wp14:anchorId="3694D521" wp14:editId="18F32C99">
                <wp:simplePos x="0" y="0"/>
                <wp:positionH relativeFrom="column">
                  <wp:posOffset>1426845</wp:posOffset>
                </wp:positionH>
                <wp:positionV relativeFrom="paragraph">
                  <wp:posOffset>1010920</wp:posOffset>
                </wp:positionV>
                <wp:extent cx="211455" cy="251460"/>
                <wp:effectExtent l="0" t="0" r="17145" b="34290"/>
                <wp:wrapNone/>
                <wp:docPr id="44" name="Straight Connector 44"/>
                <wp:cNvGraphicFramePr/>
                <a:graphic xmlns:a="http://schemas.openxmlformats.org/drawingml/2006/main">
                  <a:graphicData uri="http://schemas.microsoft.com/office/word/2010/wordprocessingShape">
                    <wps:wsp>
                      <wps:cNvCnPr/>
                      <wps:spPr>
                        <a:xfrm>
                          <a:off x="0" y="0"/>
                          <a:ext cx="211455" cy="25146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5pt,79.6pt" to="129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" filled="t" fillcolor="#ffe5e8" strokecolor="#c00000" strokeweight=".5pt">
                <v:stroke joinstyle="miter"/>
              </v:line>
            </w:pict>
          </mc:Fallback>
        </mc:AlternateContent>
      </w:r>
      <w:r w:rsidRPr="00C705A6">
        <w:rPr>
          <w:noProof/>
          <w:lang w:eastAsia="en-US"/>
        </w:rPr>
        <mc:AlternateContent>
          <mc:Choice Requires="wps">
            <w:drawing>
              <wp:anchor distT="0" distB="0" distL="114300" distR="114300" simplePos="0" relativeHeight="251693056" behindDoc="0" locked="0" layoutInCell="1" allowOverlap="1" wp14:anchorId="3C51132C" wp14:editId="15EBFA6F">
                <wp:simplePos x="0" y="0"/>
                <wp:positionH relativeFrom="column">
                  <wp:posOffset>1593850</wp:posOffset>
                </wp:positionH>
                <wp:positionV relativeFrom="paragraph">
                  <wp:posOffset>1257935</wp:posOffset>
                </wp:positionV>
                <wp:extent cx="182880" cy="180340"/>
                <wp:effectExtent l="0" t="0" r="26670" b="10160"/>
                <wp:wrapNone/>
                <wp:docPr id="43" name="Oval 43"/>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379AD6A0" w14:textId="530D1725" w:rsidR="00FD3B33" w:rsidRPr="009F45D7" w:rsidRDefault="00FD3B33" w:rsidP="009F45D7">
                            <w:pPr>
                              <w:jc w:val="center"/>
                              <w:rPr>
                                <w:rFonts w:ascii="Arial Black" w:hAnsi="Arial Black"/>
                                <w:color w:val="C00000"/>
                                <w:sz w:val="14"/>
                              </w:rPr>
                            </w:pPr>
                            <w:r>
                              <w:rPr>
                                <w:rFonts w:ascii="Arial Black" w:hAnsi="Arial Black"/>
                                <w:color w:val="C00000"/>
                                <w:sz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3" o:spid="_x0000_s1033" style="position:absolute;left:0;text-align:left;margin-left:125.5pt;margin-top:99.05pt;width:14.4pt;height:14.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" fillcolor="#ffe5e8" strokecolor="#c00000" strokeweight=".5pt">
                <v:stroke joinstyle="miter"/>
                <v:textbox inset="0,0,0,0">
                  <w:txbxContent>
                    <w:p w14:paraId="379AD6A0" w14:textId="530D1725" w:rsidR="00FD3B33" w:rsidRPr="009F45D7" w:rsidRDefault="00FD3B33" w:rsidP="009F45D7">
                      <w:pPr>
                        <w:jc w:val="center"/>
                        <w:rPr>
                          <w:rFonts w:ascii="Arial Black" w:hAnsi="Arial Black"/>
                          <w:color w:val="C00000"/>
                          <w:sz w:val="14"/>
                        </w:rPr>
                      </w:pPr>
                      <w:r>
                        <w:rPr>
                          <w:rFonts w:ascii="Arial Black" w:hAnsi="Arial Black"/>
                          <w:color w:val="C00000"/>
                          <w:sz w:val="14"/>
                        </w:rPr>
                        <w:t>4</w:t>
                      </w:r>
                    </w:p>
                  </w:txbxContent>
                </v:textbox>
              </v:oval>
            </w:pict>
          </mc:Fallback>
        </mc:AlternateContent>
      </w:r>
      <w:r w:rsidR="00676628" w:rsidRPr="00C705A6">
        <w:rPr>
          <w:noProof/>
          <w:lang w:eastAsia="en-US"/>
        </w:rPr>
        <mc:AlternateContent>
          <mc:Choice Requires="wps">
            <w:drawing>
              <wp:anchor distT="0" distB="0" distL="114300" distR="114300" simplePos="0" relativeHeight="251683840" behindDoc="0" locked="0" layoutInCell="1" allowOverlap="1" wp14:anchorId="151CE314" wp14:editId="32221A76">
                <wp:simplePos x="0" y="0"/>
                <wp:positionH relativeFrom="column">
                  <wp:posOffset>612775</wp:posOffset>
                </wp:positionH>
                <wp:positionV relativeFrom="paragraph">
                  <wp:posOffset>974090</wp:posOffset>
                </wp:positionV>
                <wp:extent cx="211455" cy="251460"/>
                <wp:effectExtent l="0" t="0" r="17145" b="34290"/>
                <wp:wrapNone/>
                <wp:docPr id="38" name="Straight Connector 38"/>
                <wp:cNvGraphicFramePr/>
                <a:graphic xmlns:a="http://schemas.openxmlformats.org/drawingml/2006/main">
                  <a:graphicData uri="http://schemas.microsoft.com/office/word/2010/wordprocessingShape">
                    <wps:wsp>
                      <wps:cNvCnPr/>
                      <wps:spPr>
                        <a:xfrm>
                          <a:off x="0" y="0"/>
                          <a:ext cx="211455" cy="25146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38"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5pt,76.7pt" to="64.9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" filled="t" fillcolor="#ffe5e8" strokecolor="#c00000" strokeweight=".5pt">
                <v:stroke joinstyle="miter"/>
              </v:line>
            </w:pict>
          </mc:Fallback>
        </mc:AlternateContent>
      </w:r>
      <w:r w:rsidR="00676628" w:rsidRPr="00C705A6">
        <w:rPr>
          <w:noProof/>
          <w:lang w:eastAsia="en-US"/>
        </w:rPr>
        <mc:AlternateContent>
          <mc:Choice Requires="wps">
            <w:drawing>
              <wp:anchor distT="0" distB="0" distL="114300" distR="114300" simplePos="0" relativeHeight="251679744" behindDoc="0" locked="0" layoutInCell="1" allowOverlap="1" wp14:anchorId="03CB0437" wp14:editId="2E8BA6F4">
                <wp:simplePos x="0" y="0"/>
                <wp:positionH relativeFrom="column">
                  <wp:posOffset>293370</wp:posOffset>
                </wp:positionH>
                <wp:positionV relativeFrom="paragraph">
                  <wp:posOffset>986155</wp:posOffset>
                </wp:positionV>
                <wp:extent cx="211455" cy="251460"/>
                <wp:effectExtent l="0" t="0" r="17145" b="34290"/>
                <wp:wrapNone/>
                <wp:docPr id="36" name="Straight Connector 36"/>
                <wp:cNvGraphicFramePr/>
                <a:graphic xmlns:a="http://schemas.openxmlformats.org/drawingml/2006/main">
                  <a:graphicData uri="http://schemas.microsoft.com/office/word/2010/wordprocessingShape">
                    <wps:wsp>
                      <wps:cNvCnPr/>
                      <wps:spPr>
                        <a:xfrm>
                          <a:off x="0" y="0"/>
                          <a:ext cx="211455" cy="25146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36"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pt,77.65pt" to="39.75pt,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" filled="t" fillcolor="#ffe5e8" strokecolor="#c00000" strokeweight=".5pt">
                <v:stroke joinstyle="miter"/>
              </v:line>
            </w:pict>
          </mc:Fallback>
        </mc:AlternateContent>
      </w:r>
      <w:r w:rsidR="00091EDC" w:rsidRPr="00091EDC">
        <w:rPr>
          <w:noProof/>
          <w:lang w:eastAsia="en-US"/>
        </w:rPr>
        <mc:AlternateContent>
          <mc:Choice Requires="wps">
            <w:drawing>
              <wp:anchor distT="0" distB="0" distL="114300" distR="114300" simplePos="0" relativeHeight="251723776" behindDoc="0" locked="0" layoutInCell="1" allowOverlap="1" wp14:anchorId="02123169" wp14:editId="1CE801DD">
                <wp:simplePos x="0" y="0"/>
                <wp:positionH relativeFrom="column">
                  <wp:posOffset>2586094</wp:posOffset>
                </wp:positionH>
                <wp:positionV relativeFrom="paragraph">
                  <wp:posOffset>997281</wp:posOffset>
                </wp:positionV>
                <wp:extent cx="235489" cy="283088"/>
                <wp:effectExtent l="0" t="0" r="31750" b="22225"/>
                <wp:wrapNone/>
                <wp:docPr id="27" name="Straight Connector 27"/>
                <wp:cNvGraphicFramePr/>
                <a:graphic xmlns:a="http://schemas.openxmlformats.org/drawingml/2006/main">
                  <a:graphicData uri="http://schemas.microsoft.com/office/word/2010/wordprocessingShape">
                    <wps:wsp>
                      <wps:cNvCnPr/>
                      <wps:spPr>
                        <a:xfrm>
                          <a:off x="0" y="0"/>
                          <a:ext cx="235489" cy="283088"/>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78.55pt" to="222.2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" filled="t" fillcolor="#ffe5e8" strokecolor="#c00000" strokeweight=".5pt">
                <v:stroke joinstyle="miter"/>
              </v:line>
            </w:pict>
          </mc:Fallback>
        </mc:AlternateContent>
      </w:r>
      <w:r w:rsidR="00091EDC">
        <w:rPr>
          <w:noProof/>
          <w:lang w:eastAsia="en-US"/>
        </w:rPr>
        <w:drawing>
          <wp:anchor distT="0" distB="0" distL="114300" distR="114300" simplePos="0" relativeHeight="251720704" behindDoc="0" locked="0" layoutInCell="1" allowOverlap="1" wp14:anchorId="1AA771AB" wp14:editId="3577A6B3">
            <wp:simplePos x="0" y="0"/>
            <wp:positionH relativeFrom="column">
              <wp:posOffset>2412125</wp:posOffset>
            </wp:positionH>
            <wp:positionV relativeFrom="paragraph">
              <wp:posOffset>814073</wp:posOffset>
            </wp:positionV>
            <wp:extent cx="220409" cy="220409"/>
            <wp:effectExtent l="0" t="0" r="8255" b="8255"/>
            <wp:wrapNone/>
            <wp:docPr id="3" name="Picture 3" descr="https://encrypted-tbn0.gstatic.com/images?q=tbn:ANd9GcQa7-uVz20TdmAzX_DuK1k9pqeRT2ricl6jP5yThjzzpEdwxO3vdxZdVdVEuHupPkfuvsMiuw&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ncrypted-tbn0.gstatic.com/images?q=tbn:ANd9GcQa7-uVz20TdmAzX_DuK1k9pqeRT2ricl6jP5yThjzzpEdwxO3vdxZdVdVEuHupPkfuvsMiuw&am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683" cy="221683"/>
                    </a:xfrm>
                    <a:prstGeom prst="rect">
                      <a:avLst/>
                    </a:prstGeom>
                    <a:noFill/>
                    <a:ln>
                      <a:noFill/>
                    </a:ln>
                  </pic:spPr>
                </pic:pic>
              </a:graphicData>
            </a:graphic>
            <wp14:sizeRelH relativeFrom="page">
              <wp14:pctWidth>0</wp14:pctWidth>
            </wp14:sizeRelH>
            <wp14:sizeRelV relativeFrom="page">
              <wp14:pctHeight>0</wp14:pctHeight>
            </wp14:sizeRelV>
          </wp:anchor>
        </w:drawing>
      </w:r>
      <w:r w:rsidR="009F45D7" w:rsidRPr="009F45D7">
        <w:rPr>
          <w:noProof/>
          <w:lang w:eastAsia="en-US"/>
        </w:rPr>
        <mc:AlternateContent>
          <mc:Choice Requires="wps">
            <w:drawing>
              <wp:anchor distT="0" distB="0" distL="114300" distR="114300" simplePos="0" relativeHeight="251703296" behindDoc="0" locked="0" layoutInCell="1" allowOverlap="1" wp14:anchorId="6FEA4714" wp14:editId="4A430402">
                <wp:simplePos x="0" y="0"/>
                <wp:positionH relativeFrom="column">
                  <wp:posOffset>2128679</wp:posOffset>
                </wp:positionH>
                <wp:positionV relativeFrom="paragraph">
                  <wp:posOffset>731361</wp:posOffset>
                </wp:positionV>
                <wp:extent cx="421005" cy="511017"/>
                <wp:effectExtent l="0" t="0" r="17145" b="22860"/>
                <wp:wrapNone/>
                <wp:docPr id="51" name="Straight Connector 51"/>
                <wp:cNvGraphicFramePr/>
                <a:graphic xmlns:a="http://schemas.openxmlformats.org/drawingml/2006/main">
                  <a:graphicData uri="http://schemas.microsoft.com/office/word/2010/wordprocessingShape">
                    <wps:wsp>
                      <wps:cNvCnPr/>
                      <wps:spPr>
                        <a:xfrm>
                          <a:off x="0" y="0"/>
                          <a:ext cx="421005" cy="511017"/>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5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6pt,57.6pt" to="200.75pt,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" filled="t" fillcolor="#ffe5e8" strokecolor="#c00000" strokeweight=".5pt">
                <v:stroke joinstyle="miter"/>
              </v:line>
            </w:pict>
          </mc:Fallback>
        </mc:AlternateContent>
      </w:r>
      <w:r w:rsidR="009F45D7" w:rsidRPr="00C705A6">
        <w:rPr>
          <w:noProof/>
          <w:lang w:eastAsia="en-US"/>
        </w:rPr>
        <mc:AlternateContent>
          <mc:Choice Requires="wps">
            <w:drawing>
              <wp:anchor distT="0" distB="0" distL="114300" distR="114300" simplePos="0" relativeHeight="251687936" behindDoc="0" locked="0" layoutInCell="1" allowOverlap="1" wp14:anchorId="0B22BD33" wp14:editId="14CDB193">
                <wp:simplePos x="0" y="0"/>
                <wp:positionH relativeFrom="column">
                  <wp:posOffset>853599</wp:posOffset>
                </wp:positionH>
                <wp:positionV relativeFrom="paragraph">
                  <wp:posOffset>979804</wp:posOffset>
                </wp:positionV>
                <wp:extent cx="211918" cy="251845"/>
                <wp:effectExtent l="0" t="0" r="17145" b="34290"/>
                <wp:wrapNone/>
                <wp:docPr id="40" name="Straight Connector 40"/>
                <wp:cNvGraphicFramePr/>
                <a:graphic xmlns:a="http://schemas.openxmlformats.org/drawingml/2006/main">
                  <a:graphicData uri="http://schemas.microsoft.com/office/word/2010/wordprocessingShape">
                    <wps:wsp>
                      <wps:cNvCnPr/>
                      <wps:spPr>
                        <a:xfrm>
                          <a:off x="0" y="0"/>
                          <a:ext cx="211918" cy="251845"/>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40"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2pt,77.15pt" to="83.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" filled="t" fillcolor="#ffe5e8" strokecolor="#c00000" strokeweight=".5pt">
                <v:stroke joinstyle="miter"/>
              </v:line>
            </w:pict>
          </mc:Fallback>
        </mc:AlternateContent>
      </w:r>
      <w:r w:rsidR="00C705A6">
        <w:rPr>
          <w:noProof/>
          <w:lang w:eastAsia="en-US"/>
        </w:rPr>
        <w:drawing>
          <wp:inline distT="0" distB="0" distL="0" distR="0" wp14:anchorId="5C5DD947" wp14:editId="7C9D080B">
            <wp:extent cx="3495675" cy="119538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95675" cy="1195388"/>
                    </a:xfrm>
                    <a:prstGeom prst="rect">
                      <a:avLst/>
                    </a:prstGeom>
                  </pic:spPr>
                </pic:pic>
              </a:graphicData>
            </a:graphic>
          </wp:inline>
        </w:drawing>
      </w:r>
    </w:p>
    <w:p w14:paraId="2B466515" w14:textId="0229373F" w:rsidR="00C705A6" w:rsidRDefault="00091EDC" w:rsidP="004F0416">
      <w:pPr>
        <w:ind w:left="142"/>
      </w:pPr>
      <w:r w:rsidRPr="00091EDC">
        <w:rPr>
          <w:noProof/>
          <w:lang w:eastAsia="en-US"/>
        </w:rPr>
        <mc:AlternateContent>
          <mc:Choice Requires="wps">
            <w:drawing>
              <wp:anchor distT="0" distB="0" distL="114300" distR="114300" simplePos="0" relativeHeight="251722752" behindDoc="0" locked="0" layoutInCell="1" allowOverlap="1" wp14:anchorId="0DADCA6C" wp14:editId="68E9A49A">
                <wp:simplePos x="0" y="0"/>
                <wp:positionH relativeFrom="column">
                  <wp:posOffset>2799715</wp:posOffset>
                </wp:positionH>
                <wp:positionV relativeFrom="paragraph">
                  <wp:posOffset>50800</wp:posOffset>
                </wp:positionV>
                <wp:extent cx="182880" cy="180340"/>
                <wp:effectExtent l="0" t="0" r="26670" b="10160"/>
                <wp:wrapNone/>
                <wp:docPr id="19" name="Oval 19"/>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150F9B28" w14:textId="77777777" w:rsidR="00FD3B33" w:rsidRPr="009F45D7" w:rsidRDefault="00FD3B33" w:rsidP="00091EDC">
                            <w:pPr>
                              <w:jc w:val="center"/>
                              <w:rPr>
                                <w:rFonts w:ascii="Arial Black" w:hAnsi="Arial Black"/>
                                <w:color w:val="C00000"/>
                                <w:sz w:val="14"/>
                              </w:rPr>
                            </w:pPr>
                            <w:r>
                              <w:rPr>
                                <w:rFonts w:ascii="Arial Black" w:hAnsi="Arial Black"/>
                                <w:color w:val="C00000"/>
                                <w:sz w:val="14"/>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34" style="position:absolute;left:0;text-align:left;margin-left:220.45pt;margin-top:4pt;width:14.4pt;height:14.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" fillcolor="#ffe5e8" strokecolor="#c00000" strokeweight=".5pt">
                <v:stroke joinstyle="miter"/>
                <v:textbox inset="0,0,0,0">
                  <w:txbxContent>
                    <w:p w14:paraId="150F9B28" w14:textId="77777777" w:rsidR="00FD3B33" w:rsidRPr="009F45D7" w:rsidRDefault="00FD3B33" w:rsidP="00091EDC">
                      <w:pPr>
                        <w:jc w:val="center"/>
                        <w:rPr>
                          <w:rFonts w:ascii="Arial Black" w:hAnsi="Arial Black"/>
                          <w:color w:val="C00000"/>
                          <w:sz w:val="14"/>
                        </w:rPr>
                      </w:pPr>
                      <w:r>
                        <w:rPr>
                          <w:rFonts w:ascii="Arial Black" w:hAnsi="Arial Black"/>
                          <w:color w:val="C00000"/>
                          <w:sz w:val="14"/>
                        </w:rPr>
                        <w:t>8</w:t>
                      </w:r>
                    </w:p>
                  </w:txbxContent>
                </v:textbox>
              </v:oval>
            </w:pict>
          </mc:Fallback>
        </mc:AlternateContent>
      </w:r>
      <w:r w:rsidR="009F45D7" w:rsidRPr="009F45D7">
        <w:rPr>
          <w:noProof/>
          <w:lang w:eastAsia="en-US"/>
        </w:rPr>
        <mc:AlternateContent>
          <mc:Choice Requires="wps">
            <w:drawing>
              <wp:anchor distT="0" distB="0" distL="114300" distR="114300" simplePos="0" relativeHeight="251702272" behindDoc="0" locked="0" layoutInCell="1" allowOverlap="1" wp14:anchorId="758D4238" wp14:editId="104CECFD">
                <wp:simplePos x="0" y="0"/>
                <wp:positionH relativeFrom="column">
                  <wp:posOffset>2504916</wp:posOffset>
                </wp:positionH>
                <wp:positionV relativeFrom="paragraph">
                  <wp:posOffset>38418</wp:posOffset>
                </wp:positionV>
                <wp:extent cx="182880" cy="180340"/>
                <wp:effectExtent l="0" t="0" r="26670" b="10160"/>
                <wp:wrapNone/>
                <wp:docPr id="50" name="Oval 50"/>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0352273E" w14:textId="77777777" w:rsidR="00FD3B33" w:rsidRPr="009F45D7" w:rsidRDefault="00FD3B33" w:rsidP="009F45D7">
                            <w:pPr>
                              <w:jc w:val="center"/>
                              <w:rPr>
                                <w:rFonts w:ascii="Arial Black" w:hAnsi="Arial Black"/>
                                <w:color w:val="C00000"/>
                                <w:sz w:val="14"/>
                              </w:rPr>
                            </w:pPr>
                            <w:r>
                              <w:rPr>
                                <w:rFonts w:ascii="Arial Black" w:hAnsi="Arial Black"/>
                                <w:color w:val="C00000"/>
                                <w:sz w:val="14"/>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 o:spid="_x0000_s1035" style="position:absolute;left:0;text-align:left;margin-left:197.25pt;margin-top:3.05pt;width:14.4pt;height:1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" fillcolor="#ffe5e8" strokecolor="#c00000" strokeweight=".5pt">
                <v:stroke joinstyle="miter"/>
                <v:textbox inset="0,0,0,0">
                  <w:txbxContent>
                    <w:p w14:paraId="0352273E" w14:textId="77777777" w:rsidR="00FD3B33" w:rsidRPr="009F45D7" w:rsidRDefault="00FD3B33" w:rsidP="009F45D7">
                      <w:pPr>
                        <w:jc w:val="center"/>
                        <w:rPr>
                          <w:rFonts w:ascii="Arial Black" w:hAnsi="Arial Black"/>
                          <w:color w:val="C00000"/>
                          <w:sz w:val="14"/>
                        </w:rPr>
                      </w:pPr>
                      <w:r>
                        <w:rPr>
                          <w:rFonts w:ascii="Arial Black" w:hAnsi="Arial Black"/>
                          <w:color w:val="C00000"/>
                          <w:sz w:val="14"/>
                        </w:rPr>
                        <w:t>7</w:t>
                      </w:r>
                    </w:p>
                  </w:txbxContent>
                </v:textbox>
              </v:oval>
            </w:pict>
          </mc:Fallback>
        </mc:AlternateContent>
      </w:r>
      <w:r w:rsidR="009F45D7" w:rsidRPr="00C705A6">
        <w:rPr>
          <w:noProof/>
          <w:lang w:eastAsia="en-US"/>
        </w:rPr>
        <mc:AlternateContent>
          <mc:Choice Requires="wps">
            <w:drawing>
              <wp:anchor distT="0" distB="0" distL="114300" distR="114300" simplePos="0" relativeHeight="251699200" behindDoc="0" locked="0" layoutInCell="1" allowOverlap="1" wp14:anchorId="6D40B211" wp14:editId="659197A7">
                <wp:simplePos x="0" y="0"/>
                <wp:positionH relativeFrom="column">
                  <wp:posOffset>3105785</wp:posOffset>
                </wp:positionH>
                <wp:positionV relativeFrom="paragraph">
                  <wp:posOffset>81439</wp:posOffset>
                </wp:positionV>
                <wp:extent cx="182880" cy="180340"/>
                <wp:effectExtent l="0" t="0" r="26670" b="10160"/>
                <wp:wrapNone/>
                <wp:docPr id="48" name="Oval 48"/>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06436BCC" w14:textId="5494ED72" w:rsidR="00FD3B33" w:rsidRPr="009F45D7" w:rsidRDefault="00FD3B33" w:rsidP="009F45D7">
                            <w:pPr>
                              <w:jc w:val="center"/>
                              <w:rPr>
                                <w:rFonts w:ascii="Arial Black" w:hAnsi="Arial Black"/>
                                <w:color w:val="C00000"/>
                                <w:sz w:val="14"/>
                              </w:rPr>
                            </w:pPr>
                            <w:r>
                              <w:rPr>
                                <w:rFonts w:ascii="Arial Black" w:hAnsi="Arial Black"/>
                                <w:color w:val="C00000"/>
                                <w:sz w:val="14"/>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8" o:spid="_x0000_s1036" style="position:absolute;left:0;text-align:left;margin-left:244.55pt;margin-top:6.4pt;width:14.4pt;height:1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" fillcolor="#ffe5e8" strokecolor="#c00000" strokeweight=".5pt">
                <v:stroke joinstyle="miter"/>
                <v:textbox inset="0,0,0,0">
                  <w:txbxContent>
                    <w:p w14:paraId="06436BCC" w14:textId="5494ED72" w:rsidR="00FD3B33" w:rsidRPr="009F45D7" w:rsidRDefault="00FD3B33" w:rsidP="009F45D7">
                      <w:pPr>
                        <w:jc w:val="center"/>
                        <w:rPr>
                          <w:rFonts w:ascii="Arial Black" w:hAnsi="Arial Black"/>
                          <w:color w:val="C00000"/>
                          <w:sz w:val="14"/>
                        </w:rPr>
                      </w:pPr>
                      <w:r>
                        <w:rPr>
                          <w:rFonts w:ascii="Arial Black" w:hAnsi="Arial Black"/>
                          <w:color w:val="C00000"/>
                          <w:sz w:val="14"/>
                        </w:rPr>
                        <w:t>9</w:t>
                      </w:r>
                    </w:p>
                  </w:txbxContent>
                </v:textbox>
              </v:oval>
            </w:pict>
          </mc:Fallback>
        </mc:AlternateContent>
      </w:r>
      <w:r w:rsidR="009F45D7" w:rsidRPr="00C705A6">
        <w:rPr>
          <w:noProof/>
          <w:lang w:eastAsia="en-US"/>
        </w:rPr>
        <mc:AlternateContent>
          <mc:Choice Requires="wps">
            <w:drawing>
              <wp:anchor distT="0" distB="0" distL="114300" distR="114300" simplePos="0" relativeHeight="251700224" behindDoc="0" locked="0" layoutInCell="1" allowOverlap="1" wp14:anchorId="139A48C9" wp14:editId="1D73E012">
                <wp:simplePos x="0" y="0"/>
                <wp:positionH relativeFrom="column">
                  <wp:posOffset>2938780</wp:posOffset>
                </wp:positionH>
                <wp:positionV relativeFrom="paragraph">
                  <wp:posOffset>-165576</wp:posOffset>
                </wp:positionV>
                <wp:extent cx="211918" cy="251845"/>
                <wp:effectExtent l="0" t="0" r="17145" b="34290"/>
                <wp:wrapNone/>
                <wp:docPr id="49" name="Straight Connector 49"/>
                <wp:cNvGraphicFramePr/>
                <a:graphic xmlns:a="http://schemas.openxmlformats.org/drawingml/2006/main">
                  <a:graphicData uri="http://schemas.microsoft.com/office/word/2010/wordprocessingShape">
                    <wps:wsp>
                      <wps:cNvCnPr/>
                      <wps:spPr>
                        <a:xfrm>
                          <a:off x="0" y="0"/>
                          <a:ext cx="211918" cy="251845"/>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4pt,-13.05pt" to="248.1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" filled="t" fillcolor="#ffe5e8" strokecolor="#c00000" strokeweight=".5pt">
                <v:stroke joinstyle="miter"/>
              </v:line>
            </w:pict>
          </mc:Fallback>
        </mc:AlternateContent>
      </w:r>
      <w:r w:rsidR="009F45D7" w:rsidRPr="00C705A6">
        <w:rPr>
          <w:noProof/>
          <w:lang w:eastAsia="en-US"/>
        </w:rPr>
        <mc:AlternateContent>
          <mc:Choice Requires="wps">
            <w:drawing>
              <wp:anchor distT="0" distB="0" distL="114300" distR="114300" simplePos="0" relativeHeight="251685888" behindDoc="0" locked="0" layoutInCell="1" allowOverlap="1" wp14:anchorId="5C1A6C65" wp14:editId="01A77129">
                <wp:simplePos x="0" y="0"/>
                <wp:positionH relativeFrom="column">
                  <wp:posOffset>1020763</wp:posOffset>
                </wp:positionH>
                <wp:positionV relativeFrom="paragraph">
                  <wp:posOffset>26670</wp:posOffset>
                </wp:positionV>
                <wp:extent cx="182880" cy="180340"/>
                <wp:effectExtent l="0" t="0" r="26670" b="10160"/>
                <wp:wrapNone/>
                <wp:docPr id="39" name="Oval 39"/>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02344AF5" w14:textId="6A6C4D51" w:rsidR="00FD3B33" w:rsidRPr="009F45D7" w:rsidRDefault="00FD3B33" w:rsidP="009F45D7">
                            <w:pPr>
                              <w:jc w:val="center"/>
                              <w:rPr>
                                <w:rFonts w:ascii="Arial Black" w:hAnsi="Arial Black"/>
                                <w:color w:val="C00000"/>
                                <w:sz w:val="14"/>
                              </w:rPr>
                            </w:pPr>
                            <w:r>
                              <w:rPr>
                                <w:rFonts w:ascii="Arial Black" w:hAnsi="Arial Black"/>
                                <w:color w:val="C00000"/>
                                <w:sz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 o:spid="_x0000_s1037" style="position:absolute;left:0;text-align:left;margin-left:80.4pt;margin-top:2.1pt;width:14.4pt;height:1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" fillcolor="#ffe5e8" strokecolor="#c00000" strokeweight=".5pt">
                <v:stroke joinstyle="miter"/>
                <v:textbox inset="0,0,0,0">
                  <w:txbxContent>
                    <w:p w14:paraId="02344AF5" w14:textId="6A6C4D51" w:rsidR="00FD3B33" w:rsidRPr="009F45D7" w:rsidRDefault="00FD3B33" w:rsidP="009F45D7">
                      <w:pPr>
                        <w:jc w:val="center"/>
                        <w:rPr>
                          <w:rFonts w:ascii="Arial Black" w:hAnsi="Arial Black"/>
                          <w:color w:val="C00000"/>
                          <w:sz w:val="14"/>
                        </w:rPr>
                      </w:pPr>
                      <w:r>
                        <w:rPr>
                          <w:rFonts w:ascii="Arial Black" w:hAnsi="Arial Black"/>
                          <w:color w:val="C00000"/>
                          <w:sz w:val="14"/>
                        </w:rPr>
                        <w:t>3</w:t>
                      </w:r>
                    </w:p>
                  </w:txbxContent>
                </v:textbox>
              </v:oval>
            </w:pict>
          </mc:Fallback>
        </mc:AlternateContent>
      </w:r>
      <w:r w:rsidR="009F45D7" w:rsidRPr="00C705A6">
        <w:rPr>
          <w:noProof/>
          <w:lang w:eastAsia="en-US"/>
        </w:rPr>
        <mc:AlternateContent>
          <mc:Choice Requires="wps">
            <w:drawing>
              <wp:anchor distT="0" distB="0" distL="114300" distR="114300" simplePos="0" relativeHeight="251681792" behindDoc="0" locked="0" layoutInCell="1" allowOverlap="1" wp14:anchorId="677847E4" wp14:editId="5EC7B84B">
                <wp:simplePos x="0" y="0"/>
                <wp:positionH relativeFrom="column">
                  <wp:posOffset>749459</wp:posOffset>
                </wp:positionH>
                <wp:positionV relativeFrom="paragraph">
                  <wp:posOffset>26670</wp:posOffset>
                </wp:positionV>
                <wp:extent cx="182880" cy="180340"/>
                <wp:effectExtent l="0" t="0" r="26670" b="10160"/>
                <wp:wrapNone/>
                <wp:docPr id="37" name="Oval 37"/>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2F5BDE40" w14:textId="4E70D4C9" w:rsidR="00FD3B33" w:rsidRPr="009F45D7" w:rsidRDefault="00FD3B33" w:rsidP="009F45D7">
                            <w:pPr>
                              <w:jc w:val="center"/>
                              <w:rPr>
                                <w:rFonts w:ascii="Arial Black" w:hAnsi="Arial Black"/>
                                <w:color w:val="C00000"/>
                                <w:sz w:val="14"/>
                              </w:rPr>
                            </w:pPr>
                            <w:r>
                              <w:rPr>
                                <w:rFonts w:ascii="Arial Black" w:hAnsi="Arial Black"/>
                                <w:color w:val="C00000"/>
                                <w:sz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 o:spid="_x0000_s1038" style="position:absolute;left:0;text-align:left;margin-left:59pt;margin-top:2.1pt;width:14.4pt;height:1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" fillcolor="#ffe5e8" strokecolor="#c00000" strokeweight=".5pt">
                <v:stroke joinstyle="miter"/>
                <v:textbox inset="0,0,0,0">
                  <w:txbxContent>
                    <w:p w14:paraId="2F5BDE40" w14:textId="4E70D4C9" w:rsidR="00FD3B33" w:rsidRPr="009F45D7" w:rsidRDefault="00FD3B33" w:rsidP="009F45D7">
                      <w:pPr>
                        <w:jc w:val="center"/>
                        <w:rPr>
                          <w:rFonts w:ascii="Arial Black" w:hAnsi="Arial Black"/>
                          <w:color w:val="C00000"/>
                          <w:sz w:val="14"/>
                        </w:rPr>
                      </w:pPr>
                      <w:r>
                        <w:rPr>
                          <w:rFonts w:ascii="Arial Black" w:hAnsi="Arial Black"/>
                          <w:color w:val="C00000"/>
                          <w:sz w:val="14"/>
                        </w:rPr>
                        <w:t>2</w:t>
                      </w:r>
                    </w:p>
                  </w:txbxContent>
                </v:textbox>
              </v:oval>
            </w:pict>
          </mc:Fallback>
        </mc:AlternateContent>
      </w:r>
      <w:r w:rsidR="00C705A6" w:rsidRPr="00C705A6">
        <w:rPr>
          <w:noProof/>
          <w:lang w:eastAsia="en-US"/>
        </w:rPr>
        <mc:AlternateContent>
          <mc:Choice Requires="wps">
            <w:drawing>
              <wp:anchor distT="0" distB="0" distL="114300" distR="114300" simplePos="0" relativeHeight="251678720" behindDoc="0" locked="0" layoutInCell="1" allowOverlap="1" wp14:anchorId="7F12919B" wp14:editId="17DB9961">
                <wp:simplePos x="0" y="0"/>
                <wp:positionH relativeFrom="column">
                  <wp:posOffset>464185</wp:posOffset>
                </wp:positionH>
                <wp:positionV relativeFrom="paragraph">
                  <wp:posOffset>31259</wp:posOffset>
                </wp:positionV>
                <wp:extent cx="182880" cy="180340"/>
                <wp:effectExtent l="0" t="0" r="26670" b="10160"/>
                <wp:wrapNone/>
                <wp:docPr id="35" name="Oval 35"/>
                <wp:cNvGraphicFramePr/>
                <a:graphic xmlns:a="http://schemas.openxmlformats.org/drawingml/2006/main">
                  <a:graphicData uri="http://schemas.microsoft.com/office/word/2010/wordprocessingShape">
                    <wps:wsp>
                      <wps:cNvSpPr/>
                      <wps:spPr>
                        <a:xfrm>
                          <a:off x="0" y="0"/>
                          <a:ext cx="182880" cy="18034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4C99D2BE" w14:textId="77777777" w:rsidR="00FD3B33" w:rsidRPr="00585486" w:rsidRDefault="00FD3B33" w:rsidP="00C705A6">
                            <w:pPr>
                              <w:jc w:val="center"/>
                              <w:rPr>
                                <w:rFonts w:ascii="Arial Black" w:hAnsi="Arial Black"/>
                                <w:color w:val="C00000"/>
                                <w:sz w:val="14"/>
                                <w:lang w:val="lv-LV"/>
                              </w:rPr>
                            </w:pPr>
                            <w:r w:rsidRPr="00585486">
                              <w:rPr>
                                <w:rFonts w:ascii="Arial Black" w:hAnsi="Arial Black"/>
                                <w:color w:val="C00000"/>
                                <w:sz w:val="14"/>
                                <w:lang w:val="lv-LV"/>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 o:spid="_x0000_s1039" style="position:absolute;left:0;text-align:left;margin-left:36.55pt;margin-top:2.45pt;width:14.4pt;height:1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" fillcolor="#ffe5e8" strokecolor="#c00000" strokeweight=".5pt">
                <v:stroke joinstyle="miter"/>
                <v:textbox inset="0,0,0,0">
                  <w:txbxContent>
                    <w:p w14:paraId="4C99D2BE" w14:textId="77777777" w:rsidR="00FD3B33" w:rsidRPr="00585486" w:rsidRDefault="00FD3B33" w:rsidP="00C705A6">
                      <w:pPr>
                        <w:jc w:val="center"/>
                        <w:rPr>
                          <w:rFonts w:ascii="Arial Black" w:hAnsi="Arial Black"/>
                          <w:color w:val="C00000"/>
                          <w:sz w:val="14"/>
                          <w:lang w:val="lv-LV"/>
                        </w:rPr>
                      </w:pPr>
                      <w:r w:rsidRPr="00585486">
                        <w:rPr>
                          <w:rFonts w:ascii="Arial Black" w:hAnsi="Arial Black"/>
                          <w:color w:val="C00000"/>
                          <w:sz w:val="14"/>
                          <w:lang w:val="lv-LV"/>
                        </w:rPr>
                        <w:t>1</w:t>
                      </w:r>
                    </w:p>
                  </w:txbxContent>
                </v:textbox>
              </v:oval>
            </w:pict>
          </mc:Fallback>
        </mc:AlternateContent>
      </w:r>
    </w:p>
    <w:p w14:paraId="46A0A9A6" w14:textId="77777777" w:rsidR="00C705A6" w:rsidRDefault="00C705A6" w:rsidP="004F0416">
      <w:pPr>
        <w:ind w:left="142"/>
      </w:pPr>
    </w:p>
    <w:p w14:paraId="1A0EEE42" w14:textId="43AEBBA4" w:rsidR="009F45D7" w:rsidRDefault="009F45D7" w:rsidP="004F0416">
      <w:pPr>
        <w:pStyle w:val="Caption"/>
        <w:ind w:left="142"/>
      </w:pPr>
      <w:proofErr w:type="gramStart"/>
      <w:r>
        <w:t xml:space="preserve">Figure </w:t>
      </w:r>
      <w:r>
        <w:fldChar w:fldCharType="begin"/>
      </w:r>
      <w:r>
        <w:instrText xml:space="preserve"> SEQ Figure \* ARABIC </w:instrText>
      </w:r>
      <w:r>
        <w:fldChar w:fldCharType="separate"/>
      </w:r>
      <w:r w:rsidR="00E144A1">
        <w:rPr>
          <w:noProof/>
        </w:rPr>
        <w:t>7</w:t>
      </w:r>
      <w:r>
        <w:fldChar w:fldCharType="end"/>
      </w:r>
      <w:r>
        <w:t>.</w:t>
      </w:r>
      <w:proofErr w:type="gramEnd"/>
      <w:r>
        <w:t xml:space="preserve"> Play</w:t>
      </w:r>
      <w:r w:rsidR="00FE19BA">
        <w:t>back panel</w:t>
      </w:r>
      <w:r>
        <w:t xml:space="preserve"> layout</w:t>
      </w:r>
    </w:p>
    <w:p w14:paraId="262C3D8A" w14:textId="4FBAD367" w:rsidR="008142BA" w:rsidRPr="00676628" w:rsidRDefault="003536C5" w:rsidP="004F0416">
      <w:pPr>
        <w:pStyle w:val="ListParagraph"/>
        <w:numPr>
          <w:ilvl w:val="0"/>
          <w:numId w:val="31"/>
        </w:numPr>
        <w:ind w:left="142"/>
        <w:rPr>
          <w:rFonts w:ascii="Times New Roman" w:eastAsiaTheme="minorEastAsia" w:hAnsi="Times New Roman" w:cs="Times New Roman"/>
          <w:sz w:val="24"/>
          <w:szCs w:val="24"/>
          <w:lang w:eastAsia="lv-LV"/>
        </w:rPr>
      </w:pPr>
      <w:r w:rsidRPr="00676628">
        <w:rPr>
          <w:rFonts w:ascii="Times New Roman" w:eastAsiaTheme="minorEastAsia" w:hAnsi="Times New Roman" w:cs="Times New Roman"/>
          <w:b/>
          <w:sz w:val="24"/>
          <w:szCs w:val="24"/>
          <w:lang w:eastAsia="lv-LV"/>
        </w:rPr>
        <w:t xml:space="preserve">Play/Pause. </w:t>
      </w:r>
      <w:r w:rsidR="00C705A6" w:rsidRPr="00676628">
        <w:rPr>
          <w:rFonts w:ascii="Times New Roman" w:eastAsiaTheme="minorEastAsia" w:hAnsi="Times New Roman" w:cs="Times New Roman"/>
          <w:b/>
          <w:sz w:val="24"/>
          <w:szCs w:val="24"/>
          <w:lang w:eastAsia="lv-LV"/>
        </w:rPr>
        <w:t xml:space="preserve"> </w:t>
      </w:r>
      <w:r w:rsidR="00C705A6" w:rsidRPr="00676628">
        <w:rPr>
          <w:rFonts w:ascii="Times New Roman" w:eastAsiaTheme="minorEastAsia" w:hAnsi="Times New Roman" w:cs="Times New Roman"/>
          <w:b/>
          <w:sz w:val="24"/>
          <w:szCs w:val="24"/>
          <w:lang w:eastAsia="lv-LV"/>
        </w:rPr>
        <w:br/>
      </w:r>
      <w:r w:rsidR="008142BA" w:rsidRPr="00676628">
        <w:rPr>
          <w:rFonts w:ascii="Times New Roman" w:eastAsiaTheme="minorEastAsia" w:hAnsi="Times New Roman" w:cs="Times New Roman"/>
          <w:sz w:val="24"/>
          <w:szCs w:val="24"/>
          <w:lang w:eastAsia="lv-LV"/>
        </w:rPr>
        <w:t>Single button with dual state “Play” (</w:t>
      </w:r>
      <w:r w:rsidR="008142BA" w:rsidRPr="00676628">
        <w:rPr>
          <w:rFonts w:ascii="Times New Roman" w:eastAsiaTheme="minorEastAsia" w:hAnsi="Times New Roman" w:cs="Times New Roman"/>
          <w:sz w:val="24"/>
          <w:szCs w:val="24"/>
          <w:lang w:eastAsia="lv-LV"/>
        </w:rPr>
        <w:object w:dxaOrig="201" w:dyaOrig="302" w14:anchorId="79BE78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pt;height:15pt" o:ole="">
            <v:imagedata r:id="rId23" o:title=""/>
          </v:shape>
          <o:OLEObject Type="Embed" ProgID="Visio.Drawing.11" ShapeID="_x0000_i1025" DrawAspect="Content" ObjectID="_1809683356" r:id="rId24"/>
        </w:object>
      </w:r>
      <w:proofErr w:type="gramStart"/>
      <w:r w:rsidR="008142BA" w:rsidRPr="00676628">
        <w:rPr>
          <w:rFonts w:ascii="Times New Roman" w:eastAsiaTheme="minorEastAsia" w:hAnsi="Times New Roman" w:cs="Times New Roman"/>
          <w:sz w:val="24"/>
          <w:szCs w:val="24"/>
          <w:lang w:eastAsia="lv-LV"/>
        </w:rPr>
        <w:t>)  and</w:t>
      </w:r>
      <w:proofErr w:type="gramEnd"/>
      <w:r w:rsidR="008142BA" w:rsidRPr="00676628">
        <w:rPr>
          <w:rFonts w:ascii="Times New Roman" w:eastAsiaTheme="minorEastAsia" w:hAnsi="Times New Roman" w:cs="Times New Roman"/>
          <w:sz w:val="24"/>
          <w:szCs w:val="24"/>
          <w:lang w:eastAsia="lv-LV"/>
        </w:rPr>
        <w:t xml:space="preserve"> “Pause” (</w:t>
      </w:r>
      <w:r w:rsidR="008142BA" w:rsidRPr="00676628">
        <w:rPr>
          <w:rFonts w:ascii="Times New Roman" w:eastAsiaTheme="minorEastAsia" w:hAnsi="Times New Roman" w:cs="Times New Roman"/>
          <w:sz w:val="24"/>
          <w:szCs w:val="24"/>
          <w:lang w:eastAsia="lv-LV"/>
        </w:rPr>
        <w:object w:dxaOrig="243" w:dyaOrig="302" w14:anchorId="2BAF443E">
          <v:shape id="_x0000_i1026" type="#_x0000_t75" style="width:12.65pt;height:15pt" o:ole="">
            <v:imagedata r:id="rId25" o:title=""/>
          </v:shape>
          <o:OLEObject Type="Embed" ProgID="Visio.Drawing.11" ShapeID="_x0000_i1026" DrawAspect="Content" ObjectID="_1809683357" r:id="rId26"/>
        </w:object>
      </w:r>
      <w:r w:rsidR="008142BA" w:rsidRPr="00676628">
        <w:rPr>
          <w:rFonts w:ascii="Times New Roman" w:eastAsiaTheme="minorEastAsia" w:hAnsi="Times New Roman" w:cs="Times New Roman"/>
          <w:sz w:val="24"/>
          <w:szCs w:val="24"/>
          <w:lang w:eastAsia="lv-LV"/>
        </w:rPr>
        <w:t>)</w:t>
      </w:r>
      <w:r w:rsidR="003F061C" w:rsidRPr="00676628">
        <w:rPr>
          <w:rFonts w:ascii="Times New Roman" w:eastAsiaTheme="minorEastAsia" w:hAnsi="Times New Roman" w:cs="Times New Roman"/>
          <w:sz w:val="24"/>
          <w:szCs w:val="24"/>
          <w:lang w:eastAsia="lv-LV"/>
        </w:rPr>
        <w:t>.</w:t>
      </w:r>
      <w:r w:rsidR="00C705A6" w:rsidRPr="00676628">
        <w:rPr>
          <w:rFonts w:ascii="Times New Roman" w:eastAsiaTheme="minorEastAsia" w:hAnsi="Times New Roman" w:cs="Times New Roman"/>
          <w:sz w:val="24"/>
          <w:szCs w:val="24"/>
          <w:lang w:eastAsia="lv-LV"/>
        </w:rPr>
        <w:t xml:space="preserve"> </w:t>
      </w:r>
      <w:r w:rsidR="003F061C" w:rsidRPr="00676628">
        <w:rPr>
          <w:rFonts w:ascii="Times New Roman" w:eastAsiaTheme="minorEastAsia" w:hAnsi="Times New Roman" w:cs="Times New Roman"/>
          <w:sz w:val="24"/>
          <w:szCs w:val="24"/>
          <w:lang w:eastAsia="lv-LV"/>
        </w:rPr>
        <w:t>The button is active only when media file is open and no errors.</w:t>
      </w:r>
      <w:r w:rsidR="00C705A6" w:rsidRPr="00676628">
        <w:rPr>
          <w:rFonts w:ascii="Times New Roman" w:eastAsiaTheme="minorEastAsia" w:hAnsi="Times New Roman" w:cs="Times New Roman"/>
          <w:sz w:val="24"/>
          <w:szCs w:val="24"/>
          <w:lang w:eastAsia="lv-LV"/>
        </w:rPr>
        <w:t xml:space="preserve"> </w:t>
      </w:r>
      <w:r w:rsidR="008142BA" w:rsidRPr="00676628">
        <w:rPr>
          <w:rFonts w:ascii="Times New Roman" w:eastAsiaTheme="minorEastAsia" w:hAnsi="Times New Roman" w:cs="Times New Roman"/>
          <w:sz w:val="24"/>
          <w:szCs w:val="24"/>
          <w:lang w:eastAsia="lv-LV"/>
        </w:rPr>
        <w:t>If in “Play” state, upon the button press</w:t>
      </w:r>
      <w:r w:rsidR="00466ED3" w:rsidRPr="00676628">
        <w:rPr>
          <w:rFonts w:ascii="Times New Roman" w:eastAsiaTheme="minorEastAsia" w:hAnsi="Times New Roman" w:cs="Times New Roman"/>
          <w:sz w:val="24"/>
          <w:szCs w:val="24"/>
          <w:lang w:eastAsia="lv-LV"/>
        </w:rPr>
        <w:t>,</w:t>
      </w:r>
      <w:r w:rsidR="008142BA" w:rsidRPr="00676628">
        <w:rPr>
          <w:rFonts w:ascii="Times New Roman" w:eastAsiaTheme="minorEastAsia" w:hAnsi="Times New Roman" w:cs="Times New Roman"/>
          <w:sz w:val="24"/>
          <w:szCs w:val="24"/>
          <w:lang w:eastAsia="lv-LV"/>
        </w:rPr>
        <w:t xml:space="preserve"> the application </w:t>
      </w:r>
      <w:r w:rsidR="00DE692D" w:rsidRPr="00676628">
        <w:rPr>
          <w:rFonts w:ascii="Times New Roman" w:eastAsiaTheme="minorEastAsia" w:hAnsi="Times New Roman" w:cs="Times New Roman"/>
          <w:sz w:val="24"/>
          <w:szCs w:val="24"/>
          <w:lang w:eastAsia="lv-LV"/>
        </w:rPr>
        <w:t xml:space="preserve">disables other playback controls and </w:t>
      </w:r>
      <w:r w:rsidR="008142BA" w:rsidRPr="00676628">
        <w:rPr>
          <w:rFonts w:ascii="Times New Roman" w:eastAsiaTheme="minorEastAsia" w:hAnsi="Times New Roman" w:cs="Times New Roman"/>
          <w:sz w:val="24"/>
          <w:szCs w:val="24"/>
          <w:lang w:eastAsia="lv-LV"/>
        </w:rPr>
        <w:t xml:space="preserve">sends </w:t>
      </w:r>
      <w:r w:rsidR="00AE0046" w:rsidRPr="00AE0046">
        <w:rPr>
          <w:rStyle w:val="RequestCharacter"/>
        </w:rPr>
        <w:t>{ “action” : “</w:t>
      </w:r>
      <w:proofErr w:type="spellStart"/>
      <w:r w:rsidR="00AE0046">
        <w:rPr>
          <w:rStyle w:val="RequestCharacter"/>
        </w:rPr>
        <w:t>play_pause</w:t>
      </w:r>
      <w:proofErr w:type="spellEnd"/>
      <w:r w:rsidR="00AE0046" w:rsidRPr="00AE0046">
        <w:rPr>
          <w:rStyle w:val="RequestCharacter"/>
        </w:rPr>
        <w:t>” }</w:t>
      </w:r>
      <w:r w:rsidR="00AE0046">
        <w:rPr>
          <w:rStyle w:val="RequestCharacter"/>
        </w:rPr>
        <w:t xml:space="preserve"> </w:t>
      </w:r>
      <w:r w:rsidR="008142BA" w:rsidRPr="00676628">
        <w:rPr>
          <w:rFonts w:ascii="Times New Roman" w:eastAsiaTheme="minorEastAsia" w:hAnsi="Times New Roman" w:cs="Times New Roman"/>
          <w:sz w:val="24"/>
          <w:szCs w:val="24"/>
          <w:lang w:eastAsia="lv-LV"/>
        </w:rPr>
        <w:t>request</w:t>
      </w:r>
      <w:r w:rsidR="00466ED3" w:rsidRPr="00676628">
        <w:rPr>
          <w:rFonts w:ascii="Times New Roman" w:eastAsiaTheme="minorEastAsia" w:hAnsi="Times New Roman" w:cs="Times New Roman"/>
          <w:sz w:val="24"/>
          <w:szCs w:val="24"/>
          <w:lang w:eastAsia="lv-LV"/>
        </w:rPr>
        <w:t xml:space="preserve"> (the “frame” field should be omitted)</w:t>
      </w:r>
      <w:r w:rsidR="008142BA" w:rsidRPr="00676628">
        <w:rPr>
          <w:rFonts w:ascii="Times New Roman" w:eastAsiaTheme="minorEastAsia" w:hAnsi="Times New Roman" w:cs="Times New Roman"/>
          <w:sz w:val="24"/>
          <w:szCs w:val="24"/>
          <w:lang w:eastAsia="lv-LV"/>
        </w:rPr>
        <w:t>:</w:t>
      </w:r>
    </w:p>
    <w:p w14:paraId="7C02A592" w14:textId="77777777" w:rsidR="00FE19BA" w:rsidRDefault="00FE19BA" w:rsidP="004F0416">
      <w:pPr>
        <w:ind w:left="142"/>
        <w:rPr>
          <w:rFonts w:asciiTheme="minorHAnsi" w:eastAsiaTheme="minorHAnsi" w:hAnsiTheme="minorHAnsi" w:cstheme="minorBidi"/>
          <w:sz w:val="22"/>
          <w:szCs w:val="22"/>
          <w:lang w:eastAsia="en-US"/>
        </w:rPr>
      </w:pPr>
    </w:p>
    <w:p w14:paraId="6CB5261D" w14:textId="77777777" w:rsidR="008142BA" w:rsidRPr="00C705A6" w:rsidRDefault="008142BA" w:rsidP="004F0416">
      <w:pPr>
        <w:ind w:left="142"/>
        <w:rPr>
          <w:rFonts w:asciiTheme="minorHAnsi" w:eastAsiaTheme="minorHAnsi" w:hAnsiTheme="minorHAnsi" w:cstheme="minorBidi"/>
          <w:sz w:val="22"/>
          <w:szCs w:val="22"/>
          <w:lang w:eastAsia="en-US"/>
        </w:rPr>
      </w:pPr>
      <w:r w:rsidRPr="00C705A6">
        <w:rPr>
          <w:rFonts w:asciiTheme="minorHAnsi" w:eastAsiaTheme="minorHAnsi" w:hAnsiTheme="minorHAnsi" w:cstheme="minorBidi"/>
          <w:sz w:val="22"/>
          <w:szCs w:val="22"/>
          <w:lang w:eastAsia="en-US"/>
        </w:rPr>
        <w:t>Request:</w:t>
      </w:r>
    </w:p>
    <w:p w14:paraId="7C841CD8" w14:textId="5F5EE810" w:rsidR="008142BA" w:rsidRPr="002668C3" w:rsidRDefault="008142BA" w:rsidP="004F0416">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/playback/</w:t>
      </w:r>
      <w:r w:rsidR="00DE692D">
        <w:t>set</w:t>
      </w:r>
    </w:p>
    <w:p w14:paraId="7353837A" w14:textId="77777777" w:rsidR="008142BA" w:rsidRPr="002668C3" w:rsidRDefault="008142BA" w:rsidP="004F0416">
      <w:pPr>
        <w:pStyle w:val="RequestParagraph"/>
        <w:ind w:left="142"/>
      </w:pPr>
      <w:proofErr w:type="gramStart"/>
      <w:r w:rsidRPr="002668C3">
        <w:t>method</w:t>
      </w:r>
      <w:proofErr w:type="gramEnd"/>
      <w:r w:rsidRPr="002668C3">
        <w:t>: post</w:t>
      </w:r>
    </w:p>
    <w:p w14:paraId="66A8FD4A" w14:textId="77777777" w:rsidR="00DE692D" w:rsidRDefault="008142BA" w:rsidP="004F0416">
      <w:pPr>
        <w:pStyle w:val="RequestParagraph"/>
        <w:ind w:left="142"/>
      </w:pPr>
      <w:proofErr w:type="gramStart"/>
      <w:r w:rsidRPr="002668C3">
        <w:t>body</w:t>
      </w:r>
      <w:proofErr w:type="gramEnd"/>
      <w:r w:rsidRPr="002668C3">
        <w:t xml:space="preserve">: </w:t>
      </w:r>
    </w:p>
    <w:p w14:paraId="6B74FC56" w14:textId="7C09FDD5" w:rsidR="00DE692D" w:rsidRDefault="003536C5" w:rsidP="004F0416">
      <w:pPr>
        <w:pStyle w:val="RequestParagraph"/>
        <w:ind w:left="142"/>
      </w:pPr>
      <w:r>
        <w:t>{</w:t>
      </w:r>
    </w:p>
    <w:p w14:paraId="02461A3B" w14:textId="77777777" w:rsidR="003E09F8" w:rsidRDefault="003E09F8" w:rsidP="004F0416">
      <w:pPr>
        <w:pStyle w:val="RequestParagraph"/>
        <w:ind w:left="142"/>
      </w:pPr>
      <w:r>
        <w:t xml:space="preserve">   “</w:t>
      </w:r>
      <w:proofErr w:type="gramStart"/>
      <w:r>
        <w:t>player</w:t>
      </w:r>
      <w:proofErr w:type="gramEnd"/>
      <w:r>
        <w:t>” : {</w:t>
      </w:r>
    </w:p>
    <w:p w14:paraId="49A105F2" w14:textId="1BE922CE" w:rsidR="00DE692D" w:rsidRDefault="003E09F8" w:rsidP="004F0416">
      <w:pPr>
        <w:pStyle w:val="RequestParagraph"/>
        <w:ind w:left="142" w:firstLine="153"/>
      </w:pPr>
      <w:r>
        <w:t xml:space="preserve">    </w:t>
      </w:r>
      <w:r w:rsidR="00DE692D" w:rsidRPr="002668C3">
        <w:t>“</w:t>
      </w:r>
      <w:proofErr w:type="gramStart"/>
      <w:r w:rsidR="00AE0046">
        <w:t>action</w:t>
      </w:r>
      <w:proofErr w:type="gramEnd"/>
      <w:r w:rsidR="00DE692D" w:rsidRPr="002668C3">
        <w:t xml:space="preserve">” : </w:t>
      </w:r>
      <w:r w:rsidR="00DE692D">
        <w:t>“</w:t>
      </w:r>
      <w:proofErr w:type="spellStart"/>
      <w:r w:rsidR="00AE0046">
        <w:t>play_</w:t>
      </w:r>
      <w:r w:rsidR="00DE692D">
        <w:t>pause</w:t>
      </w:r>
      <w:proofErr w:type="spellEnd"/>
      <w:r w:rsidR="00DE692D">
        <w:t>”</w:t>
      </w:r>
      <w:r w:rsidR="000A4ABC">
        <w:t>,</w:t>
      </w:r>
    </w:p>
    <w:p w14:paraId="3EECBC4F" w14:textId="3C2FCA00" w:rsidR="000A4ABC" w:rsidRDefault="000A4ABC" w:rsidP="004F0416">
      <w:pPr>
        <w:pStyle w:val="RequestParagraph"/>
        <w:ind w:left="142" w:firstLine="153"/>
      </w:pPr>
      <w:r>
        <w:lastRenderedPageBreak/>
        <w:t xml:space="preserve">    “</w:t>
      </w:r>
      <w:proofErr w:type="spellStart"/>
      <w:r w:rsidR="00EC48AB">
        <w:t>curr_</w:t>
      </w:r>
      <w:r>
        <w:t>frame</w:t>
      </w:r>
      <w:proofErr w:type="spellEnd"/>
      <w:proofErr w:type="gramStart"/>
      <w:r>
        <w:t>” :</w:t>
      </w:r>
      <w:proofErr w:type="gramEnd"/>
      <w:r>
        <w:t xml:space="preserve"> 100500  // Optional. </w:t>
      </w:r>
      <w:proofErr w:type="gramStart"/>
      <w:r>
        <w:t>Included only if Pause pressed in “Pause” state.</w:t>
      </w:r>
      <w:proofErr w:type="gramEnd"/>
    </w:p>
    <w:p w14:paraId="5668F87D" w14:textId="1411AFF4" w:rsidR="003E09F8" w:rsidRDefault="003E09F8" w:rsidP="004F0416">
      <w:pPr>
        <w:pStyle w:val="RequestParagraph"/>
        <w:ind w:left="142" w:firstLine="153"/>
      </w:pPr>
      <w:r>
        <w:t>}</w:t>
      </w:r>
    </w:p>
    <w:p w14:paraId="65E7C6A5" w14:textId="02014FAE" w:rsidR="008142BA" w:rsidRDefault="003536C5" w:rsidP="004F0416">
      <w:pPr>
        <w:pStyle w:val="RequestParagraph"/>
        <w:ind w:left="142"/>
      </w:pPr>
      <w:r>
        <w:t>}</w:t>
      </w:r>
    </w:p>
    <w:p w14:paraId="2515AFCB" w14:textId="29BB6700" w:rsidR="008142BA" w:rsidRPr="002668C3" w:rsidRDefault="008142BA" w:rsidP="004F0416">
      <w:pPr>
        <w:pStyle w:val="RequestParagraph"/>
        <w:ind w:left="142"/>
      </w:pPr>
    </w:p>
    <w:p w14:paraId="6A71B607" w14:textId="77777777" w:rsidR="003536C5" w:rsidRPr="00C705A6" w:rsidRDefault="003536C5" w:rsidP="004F0416">
      <w:pPr>
        <w:ind w:left="142"/>
        <w:rPr>
          <w:rFonts w:asciiTheme="minorHAnsi" w:eastAsiaTheme="minorHAnsi" w:hAnsiTheme="minorHAnsi" w:cstheme="minorBidi"/>
          <w:sz w:val="22"/>
          <w:szCs w:val="22"/>
          <w:lang w:eastAsia="en-US"/>
        </w:rPr>
      </w:pPr>
      <w:r w:rsidRPr="00C705A6">
        <w:rPr>
          <w:rFonts w:asciiTheme="minorHAnsi" w:eastAsiaTheme="minorHAnsi" w:hAnsiTheme="minorHAnsi" w:cstheme="minorBidi"/>
          <w:sz w:val="22"/>
          <w:szCs w:val="22"/>
          <w:lang w:eastAsia="en-US"/>
        </w:rPr>
        <w:t>Response:</w:t>
      </w:r>
    </w:p>
    <w:p w14:paraId="27611CA9" w14:textId="77777777" w:rsidR="003536C5" w:rsidRDefault="003536C5" w:rsidP="004F0416">
      <w:pPr>
        <w:pStyle w:val="RequestParagraph"/>
        <w:ind w:left="142"/>
      </w:pPr>
      <w:proofErr w:type="gramStart"/>
      <w:r w:rsidRPr="002668C3">
        <w:t>body</w:t>
      </w:r>
      <w:proofErr w:type="gramEnd"/>
      <w:r w:rsidRPr="002668C3">
        <w:t xml:space="preserve">: </w:t>
      </w:r>
    </w:p>
    <w:p w14:paraId="53954B5F" w14:textId="77777777" w:rsidR="003536C5" w:rsidRDefault="003536C5" w:rsidP="004F0416">
      <w:pPr>
        <w:pStyle w:val="RequestParagraph"/>
        <w:ind w:left="142"/>
      </w:pPr>
      <w:r w:rsidRPr="002668C3">
        <w:t>{</w:t>
      </w:r>
    </w:p>
    <w:p w14:paraId="0ACBE196" w14:textId="77777777" w:rsidR="003E09F8" w:rsidRDefault="003E09F8" w:rsidP="004F0416">
      <w:pPr>
        <w:pStyle w:val="RequestParagraph"/>
        <w:ind w:left="142"/>
      </w:pPr>
      <w:r>
        <w:t xml:space="preserve">   “</w:t>
      </w:r>
      <w:proofErr w:type="gramStart"/>
      <w:r>
        <w:t>player</w:t>
      </w:r>
      <w:proofErr w:type="gramEnd"/>
      <w:r>
        <w:t>” : {</w:t>
      </w:r>
    </w:p>
    <w:p w14:paraId="03E194DF" w14:textId="15B869E9" w:rsidR="00DE692D" w:rsidRDefault="009A3D1E" w:rsidP="004F0416">
      <w:pPr>
        <w:pStyle w:val="RequestParagraph"/>
        <w:ind w:left="142" w:firstLine="153"/>
      </w:pPr>
      <w:r>
        <w:t xml:space="preserve">    </w:t>
      </w:r>
      <w:r w:rsidR="000D133E">
        <w:t xml:space="preserve"> </w:t>
      </w:r>
      <w:r w:rsidR="00DE692D">
        <w:t>“</w:t>
      </w:r>
      <w:proofErr w:type="spellStart"/>
      <w:r w:rsidR="00DE692D">
        <w:t>file_name</w:t>
      </w:r>
      <w:proofErr w:type="spellEnd"/>
      <w:proofErr w:type="gramStart"/>
      <w:r w:rsidR="00DE692D">
        <w:t>” :</w:t>
      </w:r>
      <w:proofErr w:type="gramEnd"/>
      <w:r w:rsidR="00DE692D">
        <w:t xml:space="preserve"> “</w:t>
      </w:r>
      <w:proofErr w:type="spellStart"/>
      <w:r w:rsidR="00DE692D">
        <w:t>abc</w:t>
      </w:r>
      <w:proofErr w:type="spellEnd"/>
      <w:r w:rsidR="00DE692D">
        <w:t>”,</w:t>
      </w:r>
    </w:p>
    <w:p w14:paraId="545977B2" w14:textId="4EB48918" w:rsidR="00F63FE0" w:rsidRDefault="009A3D1E" w:rsidP="004F0416">
      <w:pPr>
        <w:pStyle w:val="RequestParagraph"/>
        <w:ind w:left="142" w:firstLine="153"/>
      </w:pPr>
      <w:r>
        <w:t xml:space="preserve">     </w:t>
      </w:r>
      <w:r w:rsidR="00F63FE0">
        <w:t>“</w:t>
      </w:r>
      <w:proofErr w:type="gramStart"/>
      <w:r w:rsidR="00F63FE0">
        <w:t>error</w:t>
      </w:r>
      <w:proofErr w:type="gramEnd"/>
      <w:r w:rsidR="00F63FE0">
        <w:t xml:space="preserve">” : “”, </w:t>
      </w:r>
      <w:r w:rsidR="00F63FE0">
        <w:tab/>
        <w:t>// Omitted if no error. In case of error other field will be omitted.</w:t>
      </w:r>
    </w:p>
    <w:p w14:paraId="21795C65" w14:textId="167436D4" w:rsidR="003536C5" w:rsidRDefault="009A3D1E" w:rsidP="004F0416">
      <w:pPr>
        <w:pStyle w:val="RequestParagraph"/>
        <w:ind w:left="142" w:firstLine="153"/>
      </w:pPr>
      <w:r>
        <w:t xml:space="preserve">    </w:t>
      </w:r>
      <w:r w:rsidRPr="002668C3">
        <w:t xml:space="preserve"> </w:t>
      </w:r>
      <w:r w:rsidR="003536C5" w:rsidRPr="002668C3">
        <w:t>“</w:t>
      </w:r>
      <w:proofErr w:type="gramStart"/>
      <w:r w:rsidR="003536C5">
        <w:t>state</w:t>
      </w:r>
      <w:proofErr w:type="gramEnd"/>
      <w:r w:rsidR="003536C5" w:rsidRPr="002668C3">
        <w:t xml:space="preserve">” </w:t>
      </w:r>
      <w:r w:rsidR="00676628">
        <w:t xml:space="preserve">         </w:t>
      </w:r>
      <w:r w:rsidR="003536C5" w:rsidRPr="002668C3">
        <w:t xml:space="preserve">: </w:t>
      </w:r>
      <w:r w:rsidR="003536C5">
        <w:t>“pause”,</w:t>
      </w:r>
    </w:p>
    <w:p w14:paraId="47DA6336" w14:textId="76DDD848" w:rsidR="003536C5" w:rsidRDefault="009A3D1E" w:rsidP="004F0416">
      <w:pPr>
        <w:pStyle w:val="RequestParagraph"/>
        <w:ind w:left="142" w:firstLine="153"/>
      </w:pPr>
      <w:r>
        <w:t xml:space="preserve">     </w:t>
      </w:r>
      <w:r w:rsidR="003536C5">
        <w:t>“</w:t>
      </w:r>
      <w:proofErr w:type="spellStart"/>
      <w:r w:rsidR="00EC48AB">
        <w:t>curr_</w:t>
      </w:r>
      <w:r w:rsidR="003536C5">
        <w:t>frame</w:t>
      </w:r>
      <w:proofErr w:type="spellEnd"/>
      <w:r w:rsidR="003536C5">
        <w:t xml:space="preserve">” </w:t>
      </w:r>
      <w:r w:rsidR="00676628">
        <w:t xml:space="preserve">    </w:t>
      </w:r>
      <w:r w:rsidR="003536C5">
        <w:t>: 100500</w:t>
      </w:r>
      <w:r w:rsidR="00DE692D">
        <w:t>,</w:t>
      </w:r>
      <w:r w:rsidR="003536C5">
        <w:tab/>
        <w:t xml:space="preserve">// </w:t>
      </w:r>
      <w:proofErr w:type="gramStart"/>
      <w:r w:rsidR="003536C5">
        <w:t>The</w:t>
      </w:r>
      <w:proofErr w:type="gramEnd"/>
      <w:r w:rsidR="003536C5">
        <w:t xml:space="preserve"> frame number where stream is stopped</w:t>
      </w:r>
    </w:p>
    <w:p w14:paraId="65F8C259" w14:textId="4908D915" w:rsidR="00DE692D" w:rsidRDefault="009A3D1E" w:rsidP="004F0416">
      <w:pPr>
        <w:pStyle w:val="RequestParagraph"/>
        <w:ind w:left="142" w:firstLine="153"/>
      </w:pPr>
      <w:r>
        <w:t xml:space="preserve">     </w:t>
      </w:r>
      <w:r w:rsidR="00DE692D">
        <w:t>“</w:t>
      </w:r>
      <w:proofErr w:type="spellStart"/>
      <w:r w:rsidR="00DE692D">
        <w:t>frames_num</w:t>
      </w:r>
      <w:proofErr w:type="spellEnd"/>
      <w:r w:rsidR="00DE692D">
        <w:t xml:space="preserve">” </w:t>
      </w:r>
      <w:r w:rsidR="00676628">
        <w:t xml:space="preserve">    </w:t>
      </w:r>
      <w:r w:rsidR="00DE692D">
        <w:t>: 100500,</w:t>
      </w:r>
    </w:p>
    <w:p w14:paraId="6F755957" w14:textId="0DD1E9F3" w:rsidR="00676628" w:rsidRPr="006E069A" w:rsidRDefault="00676628" w:rsidP="004F0416">
      <w:pPr>
        <w:pStyle w:val="RequestParagraph"/>
        <w:ind w:left="142" w:firstLine="153"/>
        <w:rPr>
          <w:lang w:val="lv-LV"/>
        </w:rPr>
      </w:pPr>
      <w:r>
        <w:t xml:space="preserve">     “</w:t>
      </w:r>
      <w:proofErr w:type="spellStart"/>
      <w:r>
        <w:t>frame_rate</w:t>
      </w:r>
      <w:proofErr w:type="spellEnd"/>
      <w:r>
        <w:t xml:space="preserve">”     : 25, </w:t>
      </w:r>
    </w:p>
    <w:p w14:paraId="6A0E3075" w14:textId="45E8C4C7" w:rsidR="00DE692D" w:rsidRDefault="009A3D1E" w:rsidP="004F0416">
      <w:pPr>
        <w:pStyle w:val="RequestParagraph"/>
        <w:ind w:left="142" w:firstLine="153"/>
      </w:pPr>
      <w:r>
        <w:t xml:space="preserve">     </w:t>
      </w:r>
      <w:r w:rsidR="00DE692D">
        <w:t>“</w:t>
      </w:r>
      <w:proofErr w:type="spellStart"/>
      <w:r w:rsidR="00676628">
        <w:t>playback_speed</w:t>
      </w:r>
      <w:proofErr w:type="spellEnd"/>
      <w:proofErr w:type="gramStart"/>
      <w:r w:rsidR="00DE692D">
        <w:t>” :</w:t>
      </w:r>
      <w:proofErr w:type="gramEnd"/>
      <w:r w:rsidR="00DE692D">
        <w:t xml:space="preserve"> -1</w:t>
      </w:r>
      <w:r w:rsidR="006B3D3F">
        <w:t>.0</w:t>
      </w:r>
      <w:r w:rsidR="00DE692D">
        <w:t>,</w:t>
      </w:r>
      <w:r w:rsidR="00DE692D">
        <w:tab/>
        <w:t xml:space="preserve">// </w:t>
      </w:r>
      <w:r w:rsidR="006B3D3F">
        <w:t>-1.0</w:t>
      </w:r>
      <w:r w:rsidR="00DE692D">
        <w:t xml:space="preserve">, </w:t>
      </w:r>
      <w:r w:rsidR="006B3D3F">
        <w:t>0.5</w:t>
      </w:r>
      <w:r w:rsidR="00DE692D">
        <w:t xml:space="preserve">, </w:t>
      </w:r>
      <w:r w:rsidR="006B3D3F">
        <w:t>1.0</w:t>
      </w:r>
      <w:r w:rsidR="00DE692D">
        <w:t xml:space="preserve">, </w:t>
      </w:r>
      <w:r w:rsidR="006B3D3F">
        <w:t>2.0</w:t>
      </w:r>
      <w:r w:rsidR="00DE692D">
        <w:t xml:space="preserve"> </w:t>
      </w:r>
    </w:p>
    <w:p w14:paraId="4A99F77B" w14:textId="0FB8082C" w:rsidR="003E09F8" w:rsidRDefault="003E09F8" w:rsidP="004F0416">
      <w:pPr>
        <w:pStyle w:val="RequestParagraph"/>
        <w:ind w:left="142" w:firstLine="153"/>
      </w:pPr>
      <w:r>
        <w:t>}</w:t>
      </w:r>
    </w:p>
    <w:p w14:paraId="201CE443" w14:textId="77777777" w:rsidR="003536C5" w:rsidRPr="002668C3" w:rsidRDefault="003536C5" w:rsidP="004F0416">
      <w:pPr>
        <w:pStyle w:val="RequestParagraph"/>
        <w:ind w:left="142"/>
      </w:pPr>
      <w:r w:rsidRPr="002668C3">
        <w:t>}</w:t>
      </w:r>
    </w:p>
    <w:p w14:paraId="211F3915" w14:textId="34A77142" w:rsidR="003536C5" w:rsidRPr="00676628" w:rsidRDefault="003536C5" w:rsidP="004F0416">
      <w:pPr>
        <w:ind w:left="142"/>
      </w:pPr>
      <w:r w:rsidRPr="00676628">
        <w:t xml:space="preserve">Upon response the </w:t>
      </w:r>
      <w:r w:rsidR="00DE692D" w:rsidRPr="00676628">
        <w:t xml:space="preserve">application updates Play/Pause, Frame#, Navigation bar and </w:t>
      </w:r>
      <w:r w:rsidR="003B3291" w:rsidRPr="00676628">
        <w:t>Frame rate</w:t>
      </w:r>
      <w:r w:rsidR="00DE692D" w:rsidRPr="00676628">
        <w:t xml:space="preserve"> C</w:t>
      </w:r>
      <w:r w:rsidR="003B3291" w:rsidRPr="00676628">
        <w:t>ontrols using the response data.</w:t>
      </w:r>
    </w:p>
    <w:p w14:paraId="1EB8833C" w14:textId="77777777" w:rsidR="00DE692D" w:rsidRPr="00676628" w:rsidRDefault="00DE692D" w:rsidP="004F0416">
      <w:pPr>
        <w:ind w:left="142"/>
      </w:pPr>
    </w:p>
    <w:p w14:paraId="75553E56" w14:textId="70F46BC5" w:rsidR="003B3291" w:rsidRPr="00676628" w:rsidRDefault="003B3291" w:rsidP="004F0416">
      <w:pPr>
        <w:ind w:left="142"/>
      </w:pPr>
      <w:r w:rsidRPr="00676628">
        <w:t>If in “Pause” state, upon the button press</w:t>
      </w:r>
      <w:r w:rsidR="00466ED3" w:rsidRPr="00676628">
        <w:t>,</w:t>
      </w:r>
      <w:r w:rsidRPr="00676628">
        <w:t xml:space="preserve"> the application disables other playback controls and sends the </w:t>
      </w:r>
      <w:proofErr w:type="gramStart"/>
      <w:r w:rsidR="00AE0046" w:rsidRPr="00AE0046">
        <w:rPr>
          <w:rStyle w:val="RequestCharacter"/>
        </w:rPr>
        <w:t>{ “</w:t>
      </w:r>
      <w:proofErr w:type="gramEnd"/>
      <w:r w:rsidR="00AE0046" w:rsidRPr="00AE0046">
        <w:rPr>
          <w:rStyle w:val="RequestCharacter"/>
        </w:rPr>
        <w:t xml:space="preserve">action” : </w:t>
      </w:r>
      <w:r w:rsidRPr="00AE0046">
        <w:rPr>
          <w:rStyle w:val="RequestCharacter"/>
        </w:rPr>
        <w:t>“</w:t>
      </w:r>
      <w:proofErr w:type="spellStart"/>
      <w:r w:rsidR="00AE0046" w:rsidRPr="00AE0046">
        <w:rPr>
          <w:rStyle w:val="RequestCharacter"/>
        </w:rPr>
        <w:t>p</w:t>
      </w:r>
      <w:r w:rsidRPr="00AE0046">
        <w:rPr>
          <w:rStyle w:val="RequestCharacter"/>
        </w:rPr>
        <w:t>lay</w:t>
      </w:r>
      <w:r w:rsidR="00AE0046">
        <w:rPr>
          <w:rStyle w:val="RequestCharacter"/>
        </w:rPr>
        <w:t>_pause</w:t>
      </w:r>
      <w:proofErr w:type="spellEnd"/>
      <w:r w:rsidRPr="00AE0046">
        <w:rPr>
          <w:rStyle w:val="RequestCharacter"/>
        </w:rPr>
        <w:t>”</w:t>
      </w:r>
      <w:r w:rsidR="00AE0046" w:rsidRPr="00AE0046">
        <w:rPr>
          <w:rStyle w:val="RequestCharacter"/>
        </w:rPr>
        <w:t xml:space="preserve"> }</w:t>
      </w:r>
      <w:r w:rsidR="00AE0046">
        <w:t xml:space="preserve"> </w:t>
      </w:r>
      <w:r w:rsidRPr="00676628">
        <w:t>request</w:t>
      </w:r>
      <w:r w:rsidR="00AE0046">
        <w:t xml:space="preserve"> with optionally </w:t>
      </w:r>
      <w:r w:rsidR="00AE0046" w:rsidRPr="006127E4">
        <w:rPr>
          <w:rStyle w:val="RequestCharacter"/>
        </w:rPr>
        <w:t>“</w:t>
      </w:r>
      <w:proofErr w:type="spellStart"/>
      <w:r w:rsidR="00AE0046" w:rsidRPr="006127E4">
        <w:rPr>
          <w:rStyle w:val="RequestCharacter"/>
        </w:rPr>
        <w:t>curr_frame</w:t>
      </w:r>
      <w:proofErr w:type="spellEnd"/>
      <w:r w:rsidR="00AE0046" w:rsidRPr="006127E4">
        <w:rPr>
          <w:rStyle w:val="RequestCharacter"/>
        </w:rPr>
        <w:t>”</w:t>
      </w:r>
      <w:r w:rsidR="00AE0046">
        <w:t xml:space="preserve">. If </w:t>
      </w:r>
      <w:r w:rsidR="00AE0046" w:rsidRPr="006127E4">
        <w:rPr>
          <w:rStyle w:val="RequestCharacter"/>
        </w:rPr>
        <w:t>“</w:t>
      </w:r>
      <w:proofErr w:type="spellStart"/>
      <w:r w:rsidR="00AE0046" w:rsidRPr="006127E4">
        <w:rPr>
          <w:rStyle w:val="RequestCharacter"/>
        </w:rPr>
        <w:t>curr_frame</w:t>
      </w:r>
      <w:proofErr w:type="spellEnd"/>
      <w:r w:rsidR="00AE0046" w:rsidRPr="006127E4">
        <w:rPr>
          <w:rStyle w:val="RequestCharacter"/>
        </w:rPr>
        <w:t>”</w:t>
      </w:r>
      <w:r w:rsidR="006127E4">
        <w:t xml:space="preserve"> specified, then playback will start from the specified frame number.</w:t>
      </w:r>
    </w:p>
    <w:p w14:paraId="00FA714D" w14:textId="77777777" w:rsidR="00C705A6" w:rsidRDefault="00C705A6" w:rsidP="004F0416">
      <w:pPr>
        <w:ind w:left="142"/>
        <w:rPr>
          <w:rFonts w:asciiTheme="minorHAnsi" w:eastAsiaTheme="minorHAnsi" w:hAnsiTheme="minorHAnsi" w:cstheme="minorBidi"/>
          <w:sz w:val="22"/>
          <w:szCs w:val="22"/>
          <w:lang w:eastAsia="en-US"/>
        </w:rPr>
      </w:pPr>
    </w:p>
    <w:p w14:paraId="62456A31" w14:textId="77777777" w:rsidR="003B3291" w:rsidRPr="00C705A6" w:rsidRDefault="003B3291" w:rsidP="004F0416">
      <w:pPr>
        <w:ind w:left="142"/>
        <w:rPr>
          <w:rFonts w:asciiTheme="minorHAnsi" w:eastAsiaTheme="minorHAnsi" w:hAnsiTheme="minorHAnsi" w:cstheme="minorBidi"/>
          <w:sz w:val="22"/>
          <w:szCs w:val="22"/>
          <w:lang w:eastAsia="en-US"/>
        </w:rPr>
      </w:pPr>
      <w:r w:rsidRPr="00C705A6">
        <w:rPr>
          <w:rFonts w:asciiTheme="minorHAnsi" w:eastAsiaTheme="minorHAnsi" w:hAnsiTheme="minorHAnsi" w:cstheme="minorBidi"/>
          <w:sz w:val="22"/>
          <w:szCs w:val="22"/>
          <w:lang w:eastAsia="en-US"/>
        </w:rPr>
        <w:t>Request:</w:t>
      </w:r>
    </w:p>
    <w:p w14:paraId="1C07CADF" w14:textId="77777777" w:rsidR="003B3291" w:rsidRPr="002668C3" w:rsidRDefault="003B3291" w:rsidP="004F0416">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/playback/</w:t>
      </w:r>
      <w:r>
        <w:t>set</w:t>
      </w:r>
    </w:p>
    <w:p w14:paraId="71FE8428" w14:textId="77777777" w:rsidR="003B3291" w:rsidRPr="002668C3" w:rsidRDefault="003B3291" w:rsidP="004F0416">
      <w:pPr>
        <w:pStyle w:val="RequestParagraph"/>
        <w:ind w:left="142"/>
      </w:pPr>
      <w:proofErr w:type="gramStart"/>
      <w:r w:rsidRPr="002668C3">
        <w:t>method</w:t>
      </w:r>
      <w:proofErr w:type="gramEnd"/>
      <w:r w:rsidRPr="002668C3">
        <w:t>: post</w:t>
      </w:r>
    </w:p>
    <w:p w14:paraId="4C20E6BF" w14:textId="77777777" w:rsidR="003B3291" w:rsidRDefault="003B3291" w:rsidP="004F0416">
      <w:pPr>
        <w:pStyle w:val="RequestParagraph"/>
        <w:ind w:left="142"/>
      </w:pPr>
      <w:proofErr w:type="gramStart"/>
      <w:r w:rsidRPr="002668C3">
        <w:t>body</w:t>
      </w:r>
      <w:proofErr w:type="gramEnd"/>
      <w:r w:rsidRPr="002668C3">
        <w:t xml:space="preserve">: </w:t>
      </w:r>
    </w:p>
    <w:p w14:paraId="2540FCBD" w14:textId="77777777" w:rsidR="003B3291" w:rsidRDefault="003B3291" w:rsidP="004F0416">
      <w:pPr>
        <w:pStyle w:val="RequestParagraph"/>
        <w:ind w:left="142"/>
      </w:pPr>
      <w:r>
        <w:t>{</w:t>
      </w:r>
    </w:p>
    <w:p w14:paraId="7BF0E44D" w14:textId="77777777" w:rsidR="003E09F8" w:rsidRDefault="003E09F8" w:rsidP="004F0416">
      <w:pPr>
        <w:pStyle w:val="RequestParagraph"/>
        <w:ind w:left="142"/>
      </w:pPr>
      <w:r>
        <w:t xml:space="preserve">   “</w:t>
      </w:r>
      <w:proofErr w:type="gramStart"/>
      <w:r>
        <w:t>player</w:t>
      </w:r>
      <w:proofErr w:type="gramEnd"/>
      <w:r>
        <w:t>” : {</w:t>
      </w:r>
    </w:p>
    <w:p w14:paraId="6C715970" w14:textId="1EFFC5FD" w:rsidR="003B3291" w:rsidRDefault="003B072F" w:rsidP="004F0416">
      <w:pPr>
        <w:pStyle w:val="RequestParagraph"/>
        <w:ind w:left="142" w:firstLine="153"/>
      </w:pPr>
      <w:r>
        <w:t xml:space="preserve">     </w:t>
      </w:r>
      <w:r w:rsidR="003B3291">
        <w:t>“</w:t>
      </w:r>
      <w:proofErr w:type="spellStart"/>
      <w:r w:rsidR="003B3291">
        <w:t>file_name</w:t>
      </w:r>
      <w:proofErr w:type="spellEnd"/>
      <w:r w:rsidR="003B3291">
        <w:t xml:space="preserve">” </w:t>
      </w:r>
      <w:r w:rsidR="00676628">
        <w:t xml:space="preserve">     </w:t>
      </w:r>
      <w:r w:rsidR="003B3291">
        <w:t>: “</w:t>
      </w:r>
      <w:proofErr w:type="spellStart"/>
      <w:r w:rsidR="003B3291">
        <w:t>abc</w:t>
      </w:r>
      <w:proofErr w:type="spellEnd"/>
      <w:r w:rsidR="003B3291">
        <w:t>”,</w:t>
      </w:r>
    </w:p>
    <w:p w14:paraId="492C9FD9" w14:textId="7E99E846" w:rsidR="003B3291" w:rsidRDefault="003B072F" w:rsidP="004F0416">
      <w:pPr>
        <w:pStyle w:val="RequestParagraph"/>
        <w:ind w:left="142" w:firstLine="153"/>
      </w:pPr>
      <w:r>
        <w:t xml:space="preserve">    </w:t>
      </w:r>
      <w:r w:rsidRPr="002668C3">
        <w:t xml:space="preserve"> </w:t>
      </w:r>
      <w:r w:rsidR="003B3291" w:rsidRPr="002668C3">
        <w:t>“</w:t>
      </w:r>
      <w:proofErr w:type="gramStart"/>
      <w:r w:rsidR="00AE0046">
        <w:t>action</w:t>
      </w:r>
      <w:proofErr w:type="gramEnd"/>
      <w:r w:rsidR="003B3291" w:rsidRPr="002668C3">
        <w:t xml:space="preserve">” </w:t>
      </w:r>
      <w:r w:rsidR="00676628">
        <w:t xml:space="preserve">        </w:t>
      </w:r>
      <w:r w:rsidR="003B3291" w:rsidRPr="002668C3">
        <w:t xml:space="preserve">: </w:t>
      </w:r>
      <w:r w:rsidR="003B3291">
        <w:t>“</w:t>
      </w:r>
      <w:proofErr w:type="spellStart"/>
      <w:r w:rsidR="003B3291">
        <w:t>play</w:t>
      </w:r>
      <w:r w:rsidR="006127E4">
        <w:t>_pause</w:t>
      </w:r>
      <w:proofErr w:type="spellEnd"/>
      <w:r w:rsidR="003B3291">
        <w:t>”</w:t>
      </w:r>
      <w:r w:rsidR="00676628">
        <w:t>,</w:t>
      </w:r>
    </w:p>
    <w:p w14:paraId="05572181" w14:textId="14444F70" w:rsidR="003B3291" w:rsidRDefault="003B072F" w:rsidP="004F0416">
      <w:pPr>
        <w:pStyle w:val="RequestParagraph"/>
        <w:ind w:left="142" w:firstLine="153"/>
      </w:pPr>
      <w:r>
        <w:t xml:space="preserve">     </w:t>
      </w:r>
      <w:r w:rsidR="003B3291">
        <w:t>“</w:t>
      </w:r>
      <w:proofErr w:type="spellStart"/>
      <w:r w:rsidR="00E6371F">
        <w:t>curr_</w:t>
      </w:r>
      <w:r w:rsidR="003B3291">
        <w:t>frame</w:t>
      </w:r>
      <w:proofErr w:type="spellEnd"/>
      <w:r w:rsidR="003B3291">
        <w:t xml:space="preserve">” </w:t>
      </w:r>
      <w:r w:rsidR="00676628">
        <w:t xml:space="preserve">    </w:t>
      </w:r>
      <w:r w:rsidR="003B3291">
        <w:t>: 100500,</w:t>
      </w:r>
      <w:r w:rsidR="00676628">
        <w:tab/>
      </w:r>
      <w:r w:rsidR="003B3291">
        <w:t xml:space="preserve">// </w:t>
      </w:r>
      <w:proofErr w:type="gramStart"/>
      <w:r w:rsidR="003B3291">
        <w:t>The</w:t>
      </w:r>
      <w:proofErr w:type="gramEnd"/>
      <w:r w:rsidR="003B3291">
        <w:t xml:space="preserve"> frame number to start from</w:t>
      </w:r>
    </w:p>
    <w:p w14:paraId="500E1877" w14:textId="4F104F00" w:rsidR="006B3D3F" w:rsidRDefault="003B072F" w:rsidP="004F0416">
      <w:pPr>
        <w:pStyle w:val="RequestParagraph"/>
        <w:ind w:left="142" w:firstLine="153"/>
      </w:pPr>
      <w:r>
        <w:t xml:space="preserve">     </w:t>
      </w:r>
      <w:r w:rsidR="003B3291">
        <w:t>“</w:t>
      </w:r>
      <w:proofErr w:type="spellStart"/>
      <w:r w:rsidR="00676628">
        <w:t>playback_speed</w:t>
      </w:r>
      <w:proofErr w:type="spellEnd"/>
      <w:proofErr w:type="gramStart"/>
      <w:r w:rsidR="003B3291">
        <w:t>” :</w:t>
      </w:r>
      <w:proofErr w:type="gramEnd"/>
      <w:r w:rsidR="003B3291">
        <w:t xml:space="preserve"> -1,</w:t>
      </w:r>
      <w:r w:rsidR="003B3291">
        <w:tab/>
      </w:r>
      <w:r w:rsidR="006B3D3F">
        <w:t xml:space="preserve">// -1.0, 0.5, 1.0, 2.0 </w:t>
      </w:r>
    </w:p>
    <w:p w14:paraId="637369C9" w14:textId="5DAE421F" w:rsidR="003E09F8" w:rsidRDefault="003E09F8" w:rsidP="004F0416">
      <w:pPr>
        <w:pStyle w:val="RequestParagraph"/>
        <w:ind w:left="142" w:firstLine="153"/>
      </w:pPr>
      <w:r>
        <w:t>}</w:t>
      </w:r>
    </w:p>
    <w:p w14:paraId="4FFD22B8" w14:textId="47CD63FF" w:rsidR="003B3291" w:rsidRDefault="003B3291" w:rsidP="004F0416">
      <w:pPr>
        <w:pStyle w:val="RequestParagraph"/>
        <w:ind w:left="142"/>
      </w:pPr>
      <w:r>
        <w:t>}</w:t>
      </w:r>
    </w:p>
    <w:p w14:paraId="1309A9B8" w14:textId="77777777" w:rsidR="003B3291" w:rsidRPr="002B6BC1" w:rsidRDefault="003B3291" w:rsidP="004F0416">
      <w:pPr>
        <w:ind w:left="142"/>
        <w:rPr>
          <w:rFonts w:asciiTheme="minorHAnsi" w:eastAsiaTheme="minorHAnsi" w:hAnsiTheme="minorHAnsi" w:cstheme="minorBidi"/>
          <w:sz w:val="22"/>
          <w:szCs w:val="22"/>
          <w:lang w:eastAsia="en-US"/>
        </w:rPr>
      </w:pPr>
      <w:r w:rsidRPr="002B6BC1">
        <w:rPr>
          <w:rFonts w:asciiTheme="minorHAnsi" w:eastAsiaTheme="minorHAnsi" w:hAnsiTheme="minorHAnsi" w:cstheme="minorBidi"/>
          <w:sz w:val="22"/>
          <w:szCs w:val="22"/>
          <w:lang w:eastAsia="en-US"/>
        </w:rPr>
        <w:t>Response:</w:t>
      </w:r>
    </w:p>
    <w:p w14:paraId="3D29D359" w14:textId="2054F7DA" w:rsidR="003B3291" w:rsidRPr="00676628" w:rsidRDefault="003B3291" w:rsidP="004F0416">
      <w:pPr>
        <w:ind w:left="142"/>
      </w:pPr>
      <w:r w:rsidRPr="00676628">
        <w:tab/>
        <w:t>Same as for “Pause”</w:t>
      </w:r>
      <w:r w:rsidR="0059085B" w:rsidRPr="00676628">
        <w:t xml:space="preserve">, except the </w:t>
      </w:r>
      <w:r w:rsidRPr="00676628">
        <w:t>state</w:t>
      </w:r>
      <w:r w:rsidR="0059085B" w:rsidRPr="00676628">
        <w:t xml:space="preserve"> set to “Play”</w:t>
      </w:r>
    </w:p>
    <w:p w14:paraId="29340F8D" w14:textId="77777777" w:rsidR="0059085B" w:rsidRPr="00676628" w:rsidRDefault="0059085B" w:rsidP="004F0416">
      <w:pPr>
        <w:ind w:left="142"/>
      </w:pPr>
    </w:p>
    <w:p w14:paraId="3B5972FB" w14:textId="48E1B9E9" w:rsidR="00466ED3" w:rsidRPr="00676628" w:rsidRDefault="0059085B" w:rsidP="004F0416">
      <w:pPr>
        <w:ind w:left="142"/>
      </w:pPr>
      <w:r w:rsidRPr="00676628">
        <w:t>During the playback the application should periodically send</w:t>
      </w:r>
      <w:r w:rsidR="00411261" w:rsidRPr="00676628">
        <w:t xml:space="preserve"> </w:t>
      </w:r>
      <w:r w:rsidR="00F63FE0" w:rsidRPr="00676628">
        <w:t xml:space="preserve">empty </w:t>
      </w:r>
      <w:r w:rsidR="00411261" w:rsidRPr="00676628">
        <w:rPr>
          <w:rStyle w:val="RequestCharacter"/>
        </w:rPr>
        <w:t>/</w:t>
      </w:r>
      <w:proofErr w:type="spellStart"/>
      <w:r w:rsidR="00411261" w:rsidRPr="00676628">
        <w:rPr>
          <w:rStyle w:val="RequestCharacter"/>
        </w:rPr>
        <w:t>api</w:t>
      </w:r>
      <w:proofErr w:type="spellEnd"/>
      <w:r w:rsidR="00411261" w:rsidRPr="00676628">
        <w:rPr>
          <w:rStyle w:val="RequestCharacter"/>
        </w:rPr>
        <w:t>/playback/get</w:t>
      </w:r>
      <w:r w:rsidR="00411261" w:rsidRPr="00676628">
        <w:t xml:space="preserve"> requests and update the Playback control </w:t>
      </w:r>
      <w:r w:rsidR="00F63FE0" w:rsidRPr="00676628">
        <w:t>from the response info</w:t>
      </w:r>
      <w:r w:rsidR="00411261" w:rsidRPr="00676628">
        <w:t xml:space="preserve">. The response format is the same as for </w:t>
      </w:r>
      <w:r w:rsidR="00411261" w:rsidRPr="00676628">
        <w:rPr>
          <w:rStyle w:val="RequestCharacter"/>
        </w:rPr>
        <w:t>/</w:t>
      </w:r>
      <w:proofErr w:type="spellStart"/>
      <w:r w:rsidR="00411261" w:rsidRPr="00676628">
        <w:rPr>
          <w:rStyle w:val="RequestCharacter"/>
        </w:rPr>
        <w:t>api</w:t>
      </w:r>
      <w:proofErr w:type="spellEnd"/>
      <w:r w:rsidR="00411261" w:rsidRPr="00676628">
        <w:rPr>
          <w:rStyle w:val="RequestCharacter"/>
        </w:rPr>
        <w:t>/playback/set</w:t>
      </w:r>
      <w:r w:rsidR="00411261" w:rsidRPr="00676628">
        <w:t xml:space="preserve"> re</w:t>
      </w:r>
      <w:r w:rsidR="00466ED3" w:rsidRPr="00676628">
        <w:t xml:space="preserve">quest. </w:t>
      </w:r>
    </w:p>
    <w:p w14:paraId="533F599D" w14:textId="1E0FA10C" w:rsidR="00411261" w:rsidRPr="00676628" w:rsidRDefault="00466ED3" w:rsidP="004F0416">
      <w:pPr>
        <w:ind w:left="142"/>
      </w:pPr>
      <w:r w:rsidRPr="00676628">
        <w:t>While in “</w:t>
      </w:r>
      <w:proofErr w:type="spellStart"/>
      <w:r w:rsidRPr="00676628">
        <w:t>Play”mode</w:t>
      </w:r>
      <w:proofErr w:type="spellEnd"/>
      <w:r w:rsidRPr="00676628">
        <w:t xml:space="preserve"> the “Frame#”</w:t>
      </w:r>
      <w:r w:rsidR="009F45D7" w:rsidRPr="00676628">
        <w:t xml:space="preserve"> (3)</w:t>
      </w:r>
      <w:r w:rsidRPr="00676628">
        <w:t xml:space="preserve"> field should be disabled for edit.</w:t>
      </w:r>
    </w:p>
    <w:p w14:paraId="278F57C9" w14:textId="77777777" w:rsidR="00DE692D" w:rsidRDefault="00DE692D" w:rsidP="004F0416">
      <w:pPr>
        <w:ind w:left="142"/>
      </w:pPr>
    </w:p>
    <w:p w14:paraId="1C989107" w14:textId="504F0E1F" w:rsidR="0059085B" w:rsidRPr="00676628" w:rsidRDefault="0059085B" w:rsidP="004F0416">
      <w:pPr>
        <w:pStyle w:val="ListParagraph"/>
        <w:numPr>
          <w:ilvl w:val="0"/>
          <w:numId w:val="31"/>
        </w:numPr>
        <w:ind w:left="142"/>
        <w:rPr>
          <w:rFonts w:ascii="Times New Roman" w:eastAsiaTheme="minorEastAsia" w:hAnsi="Times New Roman" w:cs="Times New Roman"/>
          <w:sz w:val="24"/>
          <w:szCs w:val="24"/>
          <w:lang w:eastAsia="lv-LV"/>
        </w:rPr>
      </w:pPr>
      <w:r w:rsidRPr="00676628">
        <w:rPr>
          <w:rFonts w:ascii="Times New Roman" w:eastAsiaTheme="minorEastAsia" w:hAnsi="Times New Roman" w:cs="Times New Roman"/>
          <w:b/>
          <w:sz w:val="24"/>
          <w:szCs w:val="24"/>
          <w:lang w:eastAsia="lv-LV"/>
        </w:rPr>
        <w:t>Step.</w:t>
      </w:r>
      <w:r w:rsidR="009F45D7" w:rsidRPr="00676628">
        <w:rPr>
          <w:rFonts w:ascii="Times New Roman" w:eastAsiaTheme="minorEastAsia" w:hAnsi="Times New Roman" w:cs="Times New Roman"/>
          <w:b/>
          <w:sz w:val="24"/>
          <w:szCs w:val="24"/>
          <w:lang w:eastAsia="lv-LV"/>
        </w:rPr>
        <w:br/>
      </w:r>
      <w:r w:rsidRPr="00676628">
        <w:rPr>
          <w:rFonts w:ascii="Times New Roman" w:eastAsiaTheme="minorEastAsia" w:hAnsi="Times New Roman" w:cs="Times New Roman"/>
          <w:sz w:val="24"/>
          <w:szCs w:val="24"/>
          <w:lang w:eastAsia="lv-LV"/>
        </w:rPr>
        <w:t>If in “Play” state the functionality is the same as for “Pause” button.</w:t>
      </w:r>
      <w:r w:rsidR="009F45D7" w:rsidRPr="00676628">
        <w:rPr>
          <w:rFonts w:ascii="Times New Roman" w:eastAsiaTheme="minorEastAsia" w:hAnsi="Times New Roman" w:cs="Times New Roman"/>
          <w:sz w:val="24"/>
          <w:szCs w:val="24"/>
          <w:lang w:eastAsia="lv-LV"/>
        </w:rPr>
        <w:t xml:space="preserve"> </w:t>
      </w:r>
      <w:r w:rsidRPr="00676628">
        <w:rPr>
          <w:rFonts w:ascii="Times New Roman" w:eastAsiaTheme="minorEastAsia" w:hAnsi="Times New Roman" w:cs="Times New Roman"/>
          <w:sz w:val="24"/>
          <w:szCs w:val="24"/>
          <w:lang w:eastAsia="lv-LV"/>
        </w:rPr>
        <w:t xml:space="preserve">If </w:t>
      </w:r>
      <w:proofErr w:type="gramStart"/>
      <w:r w:rsidR="00676628" w:rsidRPr="00676628">
        <w:rPr>
          <w:rFonts w:ascii="Times New Roman" w:eastAsiaTheme="minorEastAsia" w:hAnsi="Times New Roman" w:cs="Times New Roman"/>
          <w:sz w:val="24"/>
          <w:szCs w:val="24"/>
          <w:lang w:eastAsia="lv-LV"/>
        </w:rPr>
        <w:t>in</w:t>
      </w:r>
      <w:r w:rsidR="00676628">
        <w:rPr>
          <w:rFonts w:ascii="Times New Roman" w:eastAsiaTheme="minorEastAsia" w:hAnsi="Times New Roman" w:cs="Times New Roman"/>
          <w:sz w:val="24"/>
          <w:szCs w:val="24"/>
          <w:lang w:eastAsia="lv-LV"/>
        </w:rPr>
        <w:t xml:space="preserve"> </w:t>
      </w:r>
      <w:r w:rsidR="00676628" w:rsidRPr="00676628">
        <w:rPr>
          <w:rFonts w:ascii="Times New Roman" w:eastAsiaTheme="minorEastAsia" w:hAnsi="Times New Roman" w:cs="Times New Roman"/>
          <w:sz w:val="24"/>
          <w:szCs w:val="24"/>
          <w:lang w:eastAsia="lv-LV"/>
        </w:rPr>
        <w:t>”</w:t>
      </w:r>
      <w:proofErr w:type="gramEnd"/>
      <w:r w:rsidRPr="00676628">
        <w:rPr>
          <w:rFonts w:ascii="Times New Roman" w:eastAsiaTheme="minorEastAsia" w:hAnsi="Times New Roman" w:cs="Times New Roman"/>
          <w:sz w:val="24"/>
          <w:szCs w:val="24"/>
          <w:lang w:eastAsia="lv-LV"/>
        </w:rPr>
        <w:t>Pause” state</w:t>
      </w:r>
      <w:r w:rsidR="00F63FE0" w:rsidRPr="00676628">
        <w:rPr>
          <w:rFonts w:ascii="Times New Roman" w:eastAsiaTheme="minorEastAsia" w:hAnsi="Times New Roman" w:cs="Times New Roman"/>
          <w:sz w:val="24"/>
          <w:szCs w:val="24"/>
          <w:lang w:eastAsia="lv-LV"/>
        </w:rPr>
        <w:t>, then</w:t>
      </w:r>
      <w:r w:rsidRPr="00676628">
        <w:rPr>
          <w:rFonts w:ascii="Times New Roman" w:eastAsiaTheme="minorEastAsia" w:hAnsi="Times New Roman" w:cs="Times New Roman"/>
          <w:sz w:val="24"/>
          <w:szCs w:val="24"/>
          <w:lang w:eastAsia="lv-LV"/>
        </w:rPr>
        <w:t xml:space="preserve"> send</w:t>
      </w:r>
      <w:r w:rsidR="00330692" w:rsidRPr="00676628">
        <w:rPr>
          <w:rFonts w:ascii="Times New Roman" w:eastAsiaTheme="minorEastAsia" w:hAnsi="Times New Roman" w:cs="Times New Roman"/>
          <w:sz w:val="24"/>
          <w:szCs w:val="24"/>
          <w:lang w:eastAsia="lv-LV"/>
        </w:rPr>
        <w:t>s</w:t>
      </w:r>
      <w:r w:rsidRPr="00676628">
        <w:rPr>
          <w:rFonts w:ascii="Times New Roman" w:eastAsiaTheme="minorEastAsia" w:hAnsi="Times New Roman" w:cs="Times New Roman"/>
          <w:sz w:val="24"/>
          <w:szCs w:val="24"/>
          <w:lang w:eastAsia="lv-LV"/>
        </w:rPr>
        <w:t xml:space="preserve"> </w:t>
      </w:r>
      <w:r w:rsidR="009F45D7" w:rsidRPr="00676628">
        <w:rPr>
          <w:rFonts w:ascii="Times New Roman" w:eastAsiaTheme="minorEastAsia" w:hAnsi="Times New Roman" w:cs="Times New Roman"/>
          <w:sz w:val="24"/>
          <w:szCs w:val="24"/>
          <w:lang w:eastAsia="lv-LV"/>
        </w:rPr>
        <w:t>a</w:t>
      </w:r>
      <w:r w:rsidR="00330692" w:rsidRPr="00676628">
        <w:rPr>
          <w:rFonts w:ascii="Times New Roman" w:eastAsiaTheme="minorEastAsia" w:hAnsi="Times New Roman" w:cs="Times New Roman"/>
          <w:sz w:val="24"/>
          <w:szCs w:val="24"/>
          <w:lang w:eastAsia="lv-LV"/>
        </w:rPr>
        <w:t>nother</w:t>
      </w:r>
      <w:r w:rsidRPr="00676628">
        <w:rPr>
          <w:rFonts w:ascii="Times New Roman" w:eastAsiaTheme="minorEastAsia" w:hAnsi="Times New Roman" w:cs="Times New Roman"/>
          <w:sz w:val="24"/>
          <w:szCs w:val="24"/>
          <w:lang w:eastAsia="lv-LV"/>
        </w:rPr>
        <w:t xml:space="preserve"> “Pause” request with frame number </w:t>
      </w:r>
      <w:r w:rsidR="009F45D7" w:rsidRPr="00676628">
        <w:rPr>
          <w:rFonts w:ascii="Times New Roman" w:eastAsiaTheme="minorEastAsia" w:hAnsi="Times New Roman" w:cs="Times New Roman"/>
          <w:sz w:val="24"/>
          <w:szCs w:val="24"/>
          <w:lang w:eastAsia="lv-LV"/>
        </w:rPr>
        <w:t xml:space="preserve">(3) </w:t>
      </w:r>
      <w:r w:rsidRPr="00676628">
        <w:rPr>
          <w:rFonts w:ascii="Times New Roman" w:eastAsiaTheme="minorEastAsia" w:hAnsi="Times New Roman" w:cs="Times New Roman"/>
          <w:sz w:val="24"/>
          <w:szCs w:val="24"/>
          <w:lang w:eastAsia="lv-LV"/>
        </w:rPr>
        <w:t>+1.</w:t>
      </w:r>
    </w:p>
    <w:p w14:paraId="086F2D7F" w14:textId="523D2CC7" w:rsidR="00411261" w:rsidRPr="00411261" w:rsidRDefault="00411261" w:rsidP="004F0416">
      <w:pPr>
        <w:ind w:left="142"/>
      </w:pPr>
    </w:p>
    <w:p w14:paraId="3E9B1ECA" w14:textId="42B688FF" w:rsidR="00160CAC" w:rsidRPr="00676628" w:rsidRDefault="00160CAC" w:rsidP="004F0416">
      <w:pPr>
        <w:pStyle w:val="ListParagraph"/>
        <w:numPr>
          <w:ilvl w:val="0"/>
          <w:numId w:val="31"/>
        </w:numPr>
        <w:ind w:left="142"/>
        <w:rPr>
          <w:rFonts w:ascii="Times New Roman" w:eastAsiaTheme="minorEastAsia" w:hAnsi="Times New Roman" w:cs="Times New Roman"/>
          <w:sz w:val="24"/>
          <w:szCs w:val="24"/>
          <w:lang w:eastAsia="lv-LV"/>
        </w:rPr>
      </w:pPr>
      <w:r w:rsidRPr="00676628">
        <w:rPr>
          <w:rFonts w:ascii="Times New Roman" w:eastAsiaTheme="minorEastAsia" w:hAnsi="Times New Roman" w:cs="Times New Roman"/>
          <w:b/>
          <w:sz w:val="24"/>
          <w:szCs w:val="24"/>
          <w:lang w:eastAsia="lv-LV"/>
        </w:rPr>
        <w:t>Frame#</w:t>
      </w:r>
      <w:r w:rsidR="009F45D7" w:rsidRPr="00676628">
        <w:rPr>
          <w:rFonts w:ascii="Times New Roman" w:eastAsiaTheme="minorEastAsia" w:hAnsi="Times New Roman" w:cs="Times New Roman"/>
          <w:sz w:val="24"/>
          <w:szCs w:val="24"/>
          <w:lang w:eastAsia="lv-LV"/>
        </w:rPr>
        <w:br/>
      </w:r>
      <w:proofErr w:type="gramStart"/>
      <w:r w:rsidRPr="00676628">
        <w:rPr>
          <w:rFonts w:ascii="Times New Roman" w:eastAsiaTheme="minorEastAsia" w:hAnsi="Times New Roman" w:cs="Times New Roman"/>
          <w:sz w:val="24"/>
          <w:szCs w:val="24"/>
          <w:lang w:eastAsia="lv-LV"/>
        </w:rPr>
        <w:t>The</w:t>
      </w:r>
      <w:proofErr w:type="gramEnd"/>
      <w:r w:rsidRPr="00676628">
        <w:rPr>
          <w:rFonts w:ascii="Times New Roman" w:eastAsiaTheme="minorEastAsia" w:hAnsi="Times New Roman" w:cs="Times New Roman"/>
          <w:sz w:val="24"/>
          <w:szCs w:val="24"/>
          <w:lang w:eastAsia="lv-LV"/>
        </w:rPr>
        <w:t xml:space="preserve"> field is an edit box. </w:t>
      </w:r>
      <w:r w:rsidR="00466ED3" w:rsidRPr="00676628">
        <w:rPr>
          <w:rFonts w:ascii="Times New Roman" w:eastAsiaTheme="minorEastAsia" w:hAnsi="Times New Roman" w:cs="Times New Roman"/>
          <w:sz w:val="24"/>
          <w:szCs w:val="24"/>
          <w:lang w:eastAsia="lv-LV"/>
        </w:rPr>
        <w:t>The field is disabled while in “Play”state.</w:t>
      </w:r>
      <w:r w:rsidR="009F45D7" w:rsidRPr="00676628">
        <w:rPr>
          <w:rFonts w:ascii="Times New Roman" w:eastAsiaTheme="minorEastAsia" w:hAnsi="Times New Roman" w:cs="Times New Roman"/>
          <w:sz w:val="24"/>
          <w:szCs w:val="24"/>
          <w:lang w:eastAsia="lv-LV"/>
        </w:rPr>
        <w:t xml:space="preserve"> </w:t>
      </w:r>
      <w:r w:rsidR="00466ED3" w:rsidRPr="00676628">
        <w:rPr>
          <w:rFonts w:ascii="Times New Roman" w:eastAsiaTheme="minorEastAsia" w:hAnsi="Times New Roman" w:cs="Times New Roman"/>
          <w:sz w:val="24"/>
          <w:szCs w:val="24"/>
          <w:lang w:eastAsia="lv-LV"/>
        </w:rPr>
        <w:t xml:space="preserve">In “Pause” state the field is </w:t>
      </w:r>
      <w:r w:rsidR="00466ED3" w:rsidRPr="00676628">
        <w:rPr>
          <w:rFonts w:ascii="Times New Roman" w:eastAsiaTheme="minorEastAsia" w:hAnsi="Times New Roman" w:cs="Times New Roman"/>
          <w:sz w:val="24"/>
          <w:szCs w:val="24"/>
          <w:lang w:eastAsia="lv-LV"/>
        </w:rPr>
        <w:lastRenderedPageBreak/>
        <w:t>editable.</w:t>
      </w:r>
      <w:r w:rsidR="009F45D7" w:rsidRPr="00676628">
        <w:rPr>
          <w:rFonts w:ascii="Times New Roman" w:eastAsiaTheme="minorEastAsia" w:hAnsi="Times New Roman" w:cs="Times New Roman"/>
          <w:sz w:val="24"/>
          <w:szCs w:val="24"/>
          <w:lang w:eastAsia="lv-LV"/>
        </w:rPr>
        <w:t xml:space="preserve"> </w:t>
      </w:r>
      <w:r w:rsidRPr="00676628">
        <w:rPr>
          <w:rFonts w:ascii="Times New Roman" w:eastAsiaTheme="minorEastAsia" w:hAnsi="Times New Roman" w:cs="Times New Roman"/>
          <w:sz w:val="24"/>
          <w:szCs w:val="24"/>
          <w:lang w:eastAsia="lv-LV"/>
        </w:rPr>
        <w:t xml:space="preserve">Upon </w:t>
      </w:r>
      <w:r w:rsidR="00C52779" w:rsidRPr="00676628">
        <w:rPr>
          <w:rFonts w:ascii="Times New Roman" w:eastAsiaTheme="minorEastAsia" w:hAnsi="Times New Roman" w:cs="Times New Roman"/>
          <w:sz w:val="24"/>
          <w:szCs w:val="24"/>
          <w:lang w:eastAsia="lv-LV"/>
        </w:rPr>
        <w:t xml:space="preserve">field update </w:t>
      </w:r>
      <w:r w:rsidRPr="00676628">
        <w:rPr>
          <w:rFonts w:ascii="Times New Roman" w:eastAsiaTheme="minorEastAsia" w:hAnsi="Times New Roman" w:cs="Times New Roman"/>
          <w:sz w:val="24"/>
          <w:szCs w:val="24"/>
          <w:lang w:eastAsia="lv-LV"/>
        </w:rPr>
        <w:t xml:space="preserve">the application sends the </w:t>
      </w:r>
      <w:r w:rsidR="00C52779" w:rsidRPr="00676628">
        <w:rPr>
          <w:rFonts w:ascii="Times New Roman" w:eastAsiaTheme="minorEastAsia" w:hAnsi="Times New Roman" w:cs="Times New Roman"/>
          <w:sz w:val="24"/>
          <w:szCs w:val="24"/>
          <w:lang w:eastAsia="lv-LV"/>
        </w:rPr>
        <w:t>same “Pause” request as specified above with the new</w:t>
      </w:r>
      <w:r w:rsidR="006B3D3F" w:rsidRPr="00676628">
        <w:rPr>
          <w:rFonts w:ascii="Times New Roman" w:eastAsiaTheme="minorEastAsia" w:hAnsi="Times New Roman" w:cs="Times New Roman"/>
          <w:sz w:val="24"/>
          <w:szCs w:val="24"/>
          <w:lang w:eastAsia="lv-LV"/>
        </w:rPr>
        <w:t xml:space="preserve">ly entered frame number </w:t>
      </w:r>
      <w:r w:rsidR="00C52779" w:rsidRPr="00676628">
        <w:rPr>
          <w:rFonts w:ascii="Times New Roman" w:eastAsiaTheme="minorEastAsia" w:hAnsi="Times New Roman" w:cs="Times New Roman"/>
          <w:sz w:val="24"/>
          <w:szCs w:val="24"/>
          <w:lang w:eastAsia="lv-LV"/>
        </w:rPr>
        <w:t>value.</w:t>
      </w:r>
    </w:p>
    <w:p w14:paraId="71C446FF" w14:textId="77777777" w:rsidR="009F45D7" w:rsidRPr="00676628" w:rsidRDefault="009F45D7" w:rsidP="004F0416">
      <w:pPr>
        <w:pStyle w:val="ListParagraph"/>
        <w:ind w:left="142"/>
        <w:rPr>
          <w:rFonts w:ascii="Times New Roman" w:eastAsiaTheme="minorEastAsia" w:hAnsi="Times New Roman" w:cs="Times New Roman"/>
          <w:sz w:val="24"/>
          <w:szCs w:val="24"/>
          <w:lang w:eastAsia="lv-LV"/>
        </w:rPr>
      </w:pPr>
    </w:p>
    <w:p w14:paraId="250A4CED" w14:textId="3F2BD1A2" w:rsidR="008A41D6" w:rsidRPr="00676628" w:rsidRDefault="008A41D6" w:rsidP="004F0416">
      <w:pPr>
        <w:pStyle w:val="ListParagraph"/>
        <w:numPr>
          <w:ilvl w:val="0"/>
          <w:numId w:val="31"/>
        </w:numPr>
        <w:ind w:left="142"/>
        <w:rPr>
          <w:rFonts w:ascii="Times New Roman" w:eastAsiaTheme="minorEastAsia" w:hAnsi="Times New Roman" w:cs="Times New Roman"/>
          <w:sz w:val="24"/>
          <w:szCs w:val="24"/>
          <w:lang w:eastAsia="lv-LV"/>
        </w:rPr>
      </w:pPr>
      <w:r w:rsidRPr="00676628">
        <w:rPr>
          <w:rFonts w:ascii="Times New Roman" w:eastAsiaTheme="minorEastAsia" w:hAnsi="Times New Roman" w:cs="Times New Roman"/>
          <w:b/>
          <w:sz w:val="24"/>
          <w:szCs w:val="24"/>
          <w:lang w:eastAsia="lv-LV"/>
        </w:rPr>
        <w:t>Freeze</w:t>
      </w:r>
      <w:r w:rsidRPr="00676628">
        <w:rPr>
          <w:rFonts w:ascii="Times New Roman" w:eastAsiaTheme="minorEastAsia" w:hAnsi="Times New Roman" w:cs="Times New Roman"/>
          <w:sz w:val="24"/>
          <w:szCs w:val="24"/>
          <w:lang w:eastAsia="lv-LV"/>
        </w:rPr>
        <w:br/>
        <w:t>TBD</w:t>
      </w:r>
    </w:p>
    <w:p w14:paraId="1735F2D2" w14:textId="77777777" w:rsidR="008A41D6" w:rsidRPr="00676628" w:rsidRDefault="008A41D6" w:rsidP="004F0416">
      <w:pPr>
        <w:pStyle w:val="ListParagraph"/>
        <w:ind w:left="142"/>
        <w:rPr>
          <w:rFonts w:ascii="Times New Roman" w:eastAsiaTheme="minorEastAsia" w:hAnsi="Times New Roman" w:cs="Times New Roman"/>
          <w:sz w:val="24"/>
          <w:szCs w:val="24"/>
          <w:lang w:eastAsia="lv-LV"/>
        </w:rPr>
      </w:pPr>
    </w:p>
    <w:p w14:paraId="797E97AD" w14:textId="5DA2F7D2" w:rsidR="009F45D7" w:rsidRPr="00676628" w:rsidRDefault="009F45D7" w:rsidP="004F0416">
      <w:pPr>
        <w:pStyle w:val="ListParagraph"/>
        <w:numPr>
          <w:ilvl w:val="0"/>
          <w:numId w:val="31"/>
        </w:numPr>
        <w:ind w:left="142"/>
        <w:rPr>
          <w:rFonts w:ascii="Times New Roman" w:eastAsiaTheme="minorEastAsia" w:hAnsi="Times New Roman" w:cs="Times New Roman"/>
          <w:sz w:val="24"/>
          <w:szCs w:val="24"/>
          <w:lang w:eastAsia="lv-LV"/>
        </w:rPr>
      </w:pPr>
      <w:r w:rsidRPr="00676628">
        <w:rPr>
          <w:rFonts w:ascii="Times New Roman" w:eastAsiaTheme="minorEastAsia" w:hAnsi="Times New Roman" w:cs="Times New Roman"/>
          <w:b/>
          <w:sz w:val="24"/>
          <w:szCs w:val="24"/>
          <w:lang w:eastAsia="lv-LV"/>
        </w:rPr>
        <w:t>Reset</w:t>
      </w:r>
      <w:r w:rsidR="00880D36">
        <w:rPr>
          <w:rFonts w:ascii="Times New Roman" w:eastAsiaTheme="minorEastAsia" w:hAnsi="Times New Roman" w:cs="Times New Roman"/>
          <w:b/>
          <w:sz w:val="24"/>
          <w:szCs w:val="24"/>
          <w:lang w:eastAsia="lv-LV"/>
        </w:rPr>
        <w:t xml:space="preserve"> </w:t>
      </w:r>
      <w:r w:rsidRPr="00676628">
        <w:rPr>
          <w:rFonts w:ascii="Times New Roman" w:eastAsiaTheme="minorEastAsia" w:hAnsi="Times New Roman" w:cs="Times New Roman"/>
          <w:sz w:val="24"/>
          <w:szCs w:val="24"/>
          <w:lang w:eastAsia="lv-LV"/>
        </w:rPr>
        <w:br/>
      </w:r>
      <w:r w:rsidR="00880D36">
        <w:rPr>
          <w:rFonts w:ascii="Times New Roman" w:eastAsiaTheme="minorEastAsia" w:hAnsi="Times New Roman" w:cs="Times New Roman"/>
          <w:sz w:val="24"/>
          <w:szCs w:val="24"/>
          <w:lang w:eastAsia="lv-LV"/>
        </w:rPr>
        <w:t xml:space="preserve">The button reset the algorithm’s state and it is part of </w:t>
      </w:r>
      <w:proofErr w:type="spellStart"/>
      <w:r w:rsidR="00880D36">
        <w:rPr>
          <w:rFonts w:ascii="Times New Roman" w:eastAsiaTheme="minorEastAsia" w:hAnsi="Times New Roman" w:cs="Times New Roman"/>
          <w:sz w:val="24"/>
          <w:szCs w:val="24"/>
          <w:lang w:eastAsia="lv-LV"/>
        </w:rPr>
        <w:t>MVision</w:t>
      </w:r>
      <w:proofErr w:type="spellEnd"/>
      <w:r w:rsidR="00880D36">
        <w:rPr>
          <w:rFonts w:ascii="Times New Roman" w:eastAsiaTheme="minorEastAsia" w:hAnsi="Times New Roman" w:cs="Times New Roman"/>
          <w:sz w:val="24"/>
          <w:szCs w:val="24"/>
          <w:lang w:eastAsia="lv-LV"/>
        </w:rPr>
        <w:t xml:space="preserve"> module rather than player. </w:t>
      </w:r>
      <w:r w:rsidRPr="00676628">
        <w:rPr>
          <w:rFonts w:ascii="Times New Roman" w:eastAsiaTheme="minorEastAsia" w:hAnsi="Times New Roman" w:cs="Times New Roman"/>
          <w:sz w:val="24"/>
          <w:szCs w:val="24"/>
          <w:lang w:eastAsia="lv-LV"/>
        </w:rPr>
        <w:t xml:space="preserve">Just send the </w:t>
      </w:r>
      <w:r w:rsidR="00676628">
        <w:rPr>
          <w:rFonts w:ascii="Times New Roman" w:eastAsiaTheme="minorEastAsia" w:hAnsi="Times New Roman" w:cs="Times New Roman"/>
          <w:sz w:val="24"/>
          <w:szCs w:val="24"/>
          <w:lang w:eastAsia="lv-LV"/>
        </w:rPr>
        <w:t xml:space="preserve">following </w:t>
      </w:r>
      <w:r w:rsidRPr="00676628">
        <w:rPr>
          <w:rFonts w:ascii="Times New Roman" w:eastAsiaTheme="minorEastAsia" w:hAnsi="Times New Roman" w:cs="Times New Roman"/>
          <w:sz w:val="24"/>
          <w:szCs w:val="24"/>
          <w:lang w:eastAsia="lv-LV"/>
        </w:rPr>
        <w:t>request</w:t>
      </w:r>
      <w:r w:rsidR="008A41D6" w:rsidRPr="00676628">
        <w:rPr>
          <w:rFonts w:ascii="Times New Roman" w:eastAsiaTheme="minorEastAsia" w:hAnsi="Times New Roman" w:cs="Times New Roman"/>
          <w:sz w:val="24"/>
          <w:szCs w:val="24"/>
          <w:lang w:eastAsia="lv-LV"/>
        </w:rPr>
        <w:t>.</w:t>
      </w:r>
      <w:r w:rsidR="00880D36">
        <w:rPr>
          <w:rFonts w:ascii="Times New Roman" w:eastAsiaTheme="minorEastAsia" w:hAnsi="Times New Roman" w:cs="Times New Roman"/>
          <w:sz w:val="24"/>
          <w:szCs w:val="24"/>
          <w:lang w:eastAsia="lv-LV"/>
        </w:rPr>
        <w:t xml:space="preserve"> No any data expected in response.</w:t>
      </w:r>
    </w:p>
    <w:p w14:paraId="4FA4C064" w14:textId="77777777" w:rsidR="009F45D7" w:rsidRPr="009F45D7" w:rsidRDefault="009F45D7" w:rsidP="004F0416">
      <w:pPr>
        <w:ind w:left="142"/>
        <w:rPr>
          <w:rFonts w:asciiTheme="minorHAnsi" w:eastAsiaTheme="minorHAnsi" w:hAnsiTheme="minorHAnsi" w:cstheme="minorBidi"/>
          <w:sz w:val="22"/>
          <w:szCs w:val="22"/>
          <w:lang w:eastAsia="en-US"/>
        </w:rPr>
      </w:pPr>
      <w:r w:rsidRPr="009F45D7">
        <w:rPr>
          <w:rFonts w:asciiTheme="minorHAnsi" w:eastAsiaTheme="minorHAnsi" w:hAnsiTheme="minorHAnsi" w:cstheme="minorBidi"/>
          <w:sz w:val="22"/>
          <w:szCs w:val="22"/>
          <w:lang w:eastAsia="en-US"/>
        </w:rPr>
        <w:t>Request:</w:t>
      </w:r>
    </w:p>
    <w:p w14:paraId="7E7589E0" w14:textId="01FDDE09" w:rsidR="009F45D7" w:rsidRPr="002668C3" w:rsidRDefault="009F45D7" w:rsidP="004F0416">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w:t>
      </w:r>
      <w:proofErr w:type="spellStart"/>
      <w:r w:rsidR="00880D36">
        <w:t>mvision</w:t>
      </w:r>
      <w:proofErr w:type="spellEnd"/>
      <w:r w:rsidR="00880D36" w:rsidRPr="00891C84">
        <w:t xml:space="preserve"> </w:t>
      </w:r>
      <w:r w:rsidRPr="00891C84">
        <w:t>/</w:t>
      </w:r>
      <w:r>
        <w:t>set</w:t>
      </w:r>
    </w:p>
    <w:p w14:paraId="7E375680" w14:textId="77777777" w:rsidR="009F45D7" w:rsidRPr="002668C3" w:rsidRDefault="009F45D7" w:rsidP="004F0416">
      <w:pPr>
        <w:pStyle w:val="RequestParagraph"/>
        <w:ind w:left="142"/>
      </w:pPr>
      <w:proofErr w:type="gramStart"/>
      <w:r w:rsidRPr="002668C3">
        <w:t>method</w:t>
      </w:r>
      <w:proofErr w:type="gramEnd"/>
      <w:r w:rsidRPr="002668C3">
        <w:t>: post</w:t>
      </w:r>
    </w:p>
    <w:p w14:paraId="39B209D7" w14:textId="14B41052" w:rsidR="009F45D7" w:rsidRDefault="009F45D7" w:rsidP="004F0416">
      <w:pPr>
        <w:pStyle w:val="RequestParagraph"/>
        <w:ind w:left="142"/>
      </w:pPr>
      <w:proofErr w:type="gramStart"/>
      <w:r w:rsidRPr="002668C3">
        <w:t>body</w:t>
      </w:r>
      <w:proofErr w:type="gramEnd"/>
      <w:r w:rsidRPr="002668C3">
        <w:t xml:space="preserve">: </w:t>
      </w:r>
      <w:r>
        <w:t>{</w:t>
      </w:r>
      <w:r w:rsidR="000A4ABC">
        <w:t xml:space="preserve"> “</w:t>
      </w:r>
      <w:proofErr w:type="spellStart"/>
      <w:r w:rsidR="00880D36">
        <w:t>mv_algo</w:t>
      </w:r>
      <w:proofErr w:type="spellEnd"/>
      <w:r w:rsidR="000A4ABC">
        <w:t>” : {</w:t>
      </w:r>
      <w:r w:rsidR="00880D36">
        <w:t xml:space="preserve"> </w:t>
      </w:r>
      <w:r>
        <w:t>“</w:t>
      </w:r>
      <w:r w:rsidR="000A4ABC">
        <w:t>reset</w:t>
      </w:r>
      <w:r>
        <w:t xml:space="preserve">” : </w:t>
      </w:r>
      <w:r w:rsidR="000A4ABC">
        <w:t>1</w:t>
      </w:r>
      <w:r w:rsidR="00880D36">
        <w:t xml:space="preserve"> </w:t>
      </w:r>
      <w:r w:rsidR="000A4ABC">
        <w:t xml:space="preserve"> }</w:t>
      </w:r>
      <w:r w:rsidR="00880D36">
        <w:t xml:space="preserve"> </w:t>
      </w:r>
      <w:r>
        <w:t>}</w:t>
      </w:r>
    </w:p>
    <w:p w14:paraId="437F7E30" w14:textId="77777777" w:rsidR="009F45D7" w:rsidRDefault="009F45D7" w:rsidP="004F0416">
      <w:pPr>
        <w:pStyle w:val="ListParagraph"/>
        <w:ind w:left="142"/>
      </w:pPr>
    </w:p>
    <w:p w14:paraId="603DE818" w14:textId="25D1FFFA" w:rsidR="008A41D6" w:rsidRPr="00676628" w:rsidRDefault="008A41D6" w:rsidP="004F0416">
      <w:pPr>
        <w:pStyle w:val="ListParagraph"/>
        <w:numPr>
          <w:ilvl w:val="0"/>
          <w:numId w:val="31"/>
        </w:numPr>
        <w:ind w:left="142"/>
        <w:rPr>
          <w:rFonts w:ascii="Times New Roman" w:eastAsiaTheme="minorEastAsia" w:hAnsi="Times New Roman" w:cs="Times New Roman"/>
          <w:sz w:val="24"/>
          <w:szCs w:val="24"/>
          <w:lang w:eastAsia="lv-LV"/>
        </w:rPr>
      </w:pPr>
      <w:r w:rsidRPr="00676628">
        <w:rPr>
          <w:rFonts w:ascii="Times New Roman" w:eastAsiaTheme="minorEastAsia" w:hAnsi="Times New Roman" w:cs="Times New Roman"/>
          <w:b/>
          <w:sz w:val="24"/>
          <w:szCs w:val="24"/>
          <w:lang w:eastAsia="lv-LV"/>
        </w:rPr>
        <w:t>Restart</w:t>
      </w:r>
      <w:r w:rsidR="009F45D7" w:rsidRPr="00676628">
        <w:rPr>
          <w:rFonts w:ascii="Times New Roman" w:eastAsiaTheme="minorEastAsia" w:hAnsi="Times New Roman" w:cs="Times New Roman"/>
          <w:sz w:val="24"/>
          <w:szCs w:val="24"/>
          <w:lang w:eastAsia="lv-LV"/>
        </w:rPr>
        <w:br/>
      </w:r>
      <w:proofErr w:type="gramStart"/>
      <w:r w:rsidRPr="00676628">
        <w:rPr>
          <w:rFonts w:ascii="Times New Roman" w:eastAsiaTheme="minorEastAsia" w:hAnsi="Times New Roman" w:cs="Times New Roman"/>
          <w:sz w:val="24"/>
          <w:szCs w:val="24"/>
          <w:lang w:eastAsia="lv-LV"/>
        </w:rPr>
        <w:t>Just</w:t>
      </w:r>
      <w:proofErr w:type="gramEnd"/>
      <w:r w:rsidRPr="00676628">
        <w:rPr>
          <w:rFonts w:ascii="Times New Roman" w:eastAsiaTheme="minorEastAsia" w:hAnsi="Times New Roman" w:cs="Times New Roman"/>
          <w:sz w:val="24"/>
          <w:szCs w:val="24"/>
          <w:lang w:eastAsia="lv-LV"/>
        </w:rPr>
        <w:t xml:space="preserve"> send the request.</w:t>
      </w:r>
    </w:p>
    <w:p w14:paraId="41FDC6C5" w14:textId="77777777" w:rsidR="008A41D6" w:rsidRPr="009F45D7" w:rsidRDefault="008A41D6" w:rsidP="004F0416">
      <w:pPr>
        <w:ind w:left="142"/>
        <w:rPr>
          <w:rFonts w:asciiTheme="minorHAnsi" w:eastAsiaTheme="minorHAnsi" w:hAnsiTheme="minorHAnsi" w:cstheme="minorBidi"/>
          <w:sz w:val="22"/>
          <w:szCs w:val="22"/>
          <w:lang w:eastAsia="en-US"/>
        </w:rPr>
      </w:pPr>
      <w:r w:rsidRPr="009F45D7">
        <w:rPr>
          <w:rFonts w:asciiTheme="minorHAnsi" w:eastAsiaTheme="minorHAnsi" w:hAnsiTheme="minorHAnsi" w:cstheme="minorBidi"/>
          <w:sz w:val="22"/>
          <w:szCs w:val="22"/>
          <w:lang w:eastAsia="en-US"/>
        </w:rPr>
        <w:t>Request:</w:t>
      </w:r>
    </w:p>
    <w:p w14:paraId="3FBF5C8B" w14:textId="77777777" w:rsidR="008A41D6" w:rsidRPr="002668C3" w:rsidRDefault="008A41D6" w:rsidP="004F0416">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/playback/</w:t>
      </w:r>
      <w:r>
        <w:t>set</w:t>
      </w:r>
    </w:p>
    <w:p w14:paraId="2B4E0655" w14:textId="77777777" w:rsidR="008A41D6" w:rsidRPr="002668C3" w:rsidRDefault="008A41D6" w:rsidP="004F0416">
      <w:pPr>
        <w:pStyle w:val="RequestParagraph"/>
        <w:ind w:left="142"/>
      </w:pPr>
      <w:proofErr w:type="gramStart"/>
      <w:r w:rsidRPr="002668C3">
        <w:t>method</w:t>
      </w:r>
      <w:proofErr w:type="gramEnd"/>
      <w:r w:rsidRPr="002668C3">
        <w:t>: post</w:t>
      </w:r>
    </w:p>
    <w:p w14:paraId="6B55A971" w14:textId="77777777" w:rsidR="008A41D6" w:rsidRDefault="008A41D6" w:rsidP="004F0416">
      <w:pPr>
        <w:pStyle w:val="RequestParagraph"/>
        <w:ind w:left="142"/>
      </w:pPr>
      <w:proofErr w:type="gramStart"/>
      <w:r w:rsidRPr="002668C3">
        <w:t>body</w:t>
      </w:r>
      <w:proofErr w:type="gramEnd"/>
      <w:r w:rsidRPr="002668C3">
        <w:t xml:space="preserve">: </w:t>
      </w:r>
    </w:p>
    <w:p w14:paraId="50524797" w14:textId="77777777" w:rsidR="008A41D6" w:rsidRDefault="008A41D6" w:rsidP="004F0416">
      <w:pPr>
        <w:pStyle w:val="RequestParagraph"/>
        <w:ind w:left="142"/>
      </w:pPr>
      <w:r>
        <w:t>{</w:t>
      </w:r>
    </w:p>
    <w:p w14:paraId="7F91494A" w14:textId="77777777" w:rsidR="008A41D6" w:rsidRDefault="008A41D6" w:rsidP="004F0416">
      <w:pPr>
        <w:pStyle w:val="RequestParagraph"/>
        <w:ind w:left="142"/>
      </w:pPr>
      <w:r>
        <w:t xml:space="preserve">   “</w:t>
      </w:r>
      <w:proofErr w:type="gramStart"/>
      <w:r>
        <w:t>player</w:t>
      </w:r>
      <w:proofErr w:type="gramEnd"/>
      <w:r>
        <w:t>” : {</w:t>
      </w:r>
    </w:p>
    <w:p w14:paraId="03B58922" w14:textId="58432CC7" w:rsidR="008A41D6" w:rsidRDefault="008A41D6" w:rsidP="004F0416">
      <w:pPr>
        <w:pStyle w:val="RequestParagraph"/>
        <w:ind w:left="142"/>
      </w:pPr>
      <w:r>
        <w:t xml:space="preserve">     “</w:t>
      </w:r>
      <w:proofErr w:type="gramStart"/>
      <w:r>
        <w:t>restart</w:t>
      </w:r>
      <w:proofErr w:type="gramEnd"/>
      <w:r>
        <w:t>” : 1</w:t>
      </w:r>
    </w:p>
    <w:p w14:paraId="665A8A88" w14:textId="77777777" w:rsidR="008A41D6" w:rsidRDefault="008A41D6" w:rsidP="004F0416">
      <w:pPr>
        <w:pStyle w:val="RequestParagraph"/>
        <w:ind w:left="142"/>
      </w:pPr>
      <w:r>
        <w:t xml:space="preserve">  }</w:t>
      </w:r>
    </w:p>
    <w:p w14:paraId="3A81718D" w14:textId="77777777" w:rsidR="008A41D6" w:rsidRDefault="008A41D6" w:rsidP="004F0416">
      <w:pPr>
        <w:pStyle w:val="RequestParagraph"/>
        <w:ind w:left="142"/>
      </w:pPr>
      <w:r>
        <w:t>}</w:t>
      </w:r>
    </w:p>
    <w:p w14:paraId="3E6B52BC" w14:textId="77777777" w:rsidR="008A41D6" w:rsidRDefault="008A41D6" w:rsidP="004F0416">
      <w:pPr>
        <w:pStyle w:val="RequestParagraph"/>
        <w:ind w:left="142"/>
      </w:pPr>
    </w:p>
    <w:p w14:paraId="224F4548" w14:textId="77777777" w:rsidR="008A41D6" w:rsidRDefault="008A41D6" w:rsidP="004F0416">
      <w:pPr>
        <w:pStyle w:val="ListParagraph"/>
        <w:ind w:left="142"/>
      </w:pPr>
    </w:p>
    <w:p w14:paraId="1B7A71FD" w14:textId="77777777" w:rsidR="008A41D6" w:rsidRPr="00676628" w:rsidRDefault="008A41D6" w:rsidP="004F0416">
      <w:pPr>
        <w:pStyle w:val="ListParagraph"/>
        <w:numPr>
          <w:ilvl w:val="0"/>
          <w:numId w:val="31"/>
        </w:numPr>
        <w:ind w:left="142"/>
        <w:rPr>
          <w:rFonts w:ascii="Times New Roman" w:eastAsiaTheme="minorEastAsia" w:hAnsi="Times New Roman" w:cs="Times New Roman"/>
          <w:b/>
          <w:sz w:val="24"/>
          <w:szCs w:val="24"/>
          <w:lang w:eastAsia="lv-LV"/>
        </w:rPr>
      </w:pPr>
      <w:r w:rsidRPr="00676628">
        <w:rPr>
          <w:rFonts w:ascii="Times New Roman" w:eastAsiaTheme="minorEastAsia" w:hAnsi="Times New Roman" w:cs="Times New Roman"/>
          <w:b/>
          <w:sz w:val="24"/>
          <w:szCs w:val="24"/>
          <w:lang w:eastAsia="lv-LV"/>
        </w:rPr>
        <w:t>Navigation bar</w:t>
      </w:r>
    </w:p>
    <w:p w14:paraId="476DA8DC" w14:textId="3FB889A2" w:rsidR="008A41D6" w:rsidRPr="00676628" w:rsidRDefault="008A41D6" w:rsidP="004F0416">
      <w:pPr>
        <w:pStyle w:val="ListParagraph"/>
        <w:ind w:left="142"/>
        <w:rPr>
          <w:rFonts w:ascii="Times New Roman" w:eastAsiaTheme="minorEastAsia" w:hAnsi="Times New Roman" w:cs="Times New Roman"/>
          <w:sz w:val="24"/>
          <w:szCs w:val="24"/>
          <w:lang w:eastAsia="lv-LV"/>
        </w:rPr>
      </w:pPr>
      <w:r w:rsidRPr="00676628">
        <w:rPr>
          <w:rFonts w:ascii="Times New Roman" w:eastAsiaTheme="minorEastAsia" w:hAnsi="Times New Roman" w:cs="Times New Roman"/>
          <w:sz w:val="24"/>
          <w:szCs w:val="24"/>
          <w:lang w:eastAsia="lv-LV"/>
        </w:rPr>
        <w:t xml:space="preserve">Upon </w:t>
      </w:r>
      <w:r w:rsidR="00676628">
        <w:rPr>
          <w:rFonts w:ascii="Times New Roman" w:eastAsiaTheme="minorEastAsia" w:hAnsi="Times New Roman" w:cs="Times New Roman"/>
          <w:sz w:val="24"/>
          <w:szCs w:val="24"/>
          <w:lang w:eastAsia="lv-LV"/>
        </w:rPr>
        <w:t xml:space="preserve">a </w:t>
      </w:r>
      <w:r w:rsidRPr="00676628">
        <w:rPr>
          <w:rFonts w:ascii="Times New Roman" w:eastAsiaTheme="minorEastAsia" w:hAnsi="Times New Roman" w:cs="Times New Roman"/>
          <w:sz w:val="24"/>
          <w:szCs w:val="24"/>
          <w:lang w:eastAsia="lv-LV"/>
        </w:rPr>
        <w:t xml:space="preserve">click </w:t>
      </w:r>
      <w:r w:rsidR="00676628">
        <w:rPr>
          <w:rFonts w:ascii="Times New Roman" w:eastAsiaTheme="minorEastAsia" w:hAnsi="Times New Roman" w:cs="Times New Roman"/>
          <w:sz w:val="24"/>
          <w:szCs w:val="24"/>
          <w:lang w:eastAsia="lv-LV"/>
        </w:rPr>
        <w:t xml:space="preserve">of slider move </w:t>
      </w:r>
      <w:r w:rsidRPr="00676628">
        <w:rPr>
          <w:rFonts w:ascii="Times New Roman" w:eastAsiaTheme="minorEastAsia" w:hAnsi="Times New Roman" w:cs="Times New Roman"/>
          <w:sz w:val="24"/>
          <w:szCs w:val="24"/>
          <w:lang w:eastAsia="lv-LV"/>
        </w:rPr>
        <w:t xml:space="preserve">the application </w:t>
      </w:r>
      <w:r w:rsidR="00676628">
        <w:rPr>
          <w:rFonts w:ascii="Times New Roman" w:eastAsiaTheme="minorEastAsia" w:hAnsi="Times New Roman" w:cs="Times New Roman"/>
          <w:sz w:val="24"/>
          <w:szCs w:val="24"/>
          <w:lang w:eastAsia="lv-LV"/>
        </w:rPr>
        <w:t xml:space="preserve">calculates new current frame number and sends </w:t>
      </w:r>
      <w:r w:rsidRPr="00676628">
        <w:rPr>
          <w:rFonts w:ascii="Times New Roman" w:eastAsiaTheme="minorEastAsia" w:hAnsi="Times New Roman" w:cs="Times New Roman"/>
          <w:sz w:val="24"/>
          <w:szCs w:val="24"/>
          <w:lang w:eastAsia="lv-LV"/>
        </w:rPr>
        <w:t xml:space="preserve">the Pause request. </w:t>
      </w:r>
    </w:p>
    <w:p w14:paraId="2BEFC8C0" w14:textId="77777777" w:rsidR="008A41D6" w:rsidRPr="008A41D6" w:rsidRDefault="008A41D6" w:rsidP="004F0416">
      <w:pPr>
        <w:pStyle w:val="ListParagraph"/>
        <w:ind w:left="142"/>
      </w:pPr>
    </w:p>
    <w:p w14:paraId="6C6E363A" w14:textId="20517496" w:rsidR="00091EDC" w:rsidRPr="00305834" w:rsidRDefault="00091EDC" w:rsidP="004F0416">
      <w:pPr>
        <w:pStyle w:val="ListParagraph"/>
        <w:numPr>
          <w:ilvl w:val="0"/>
          <w:numId w:val="31"/>
        </w:numPr>
        <w:ind w:left="142"/>
        <w:rPr>
          <w:rFonts w:ascii="Times New Roman" w:eastAsiaTheme="minorEastAsia" w:hAnsi="Times New Roman" w:cs="Times New Roman"/>
          <w:b/>
          <w:sz w:val="24"/>
          <w:szCs w:val="24"/>
          <w:lang w:eastAsia="lv-LV"/>
        </w:rPr>
      </w:pPr>
      <w:r w:rsidRPr="00305834">
        <w:rPr>
          <w:rFonts w:ascii="Times New Roman" w:eastAsiaTheme="minorEastAsia" w:hAnsi="Times New Roman" w:cs="Times New Roman"/>
          <w:b/>
          <w:sz w:val="24"/>
          <w:szCs w:val="24"/>
          <w:lang w:eastAsia="lv-LV"/>
        </w:rPr>
        <w:t>Create thumbnail</w:t>
      </w:r>
    </w:p>
    <w:p w14:paraId="0BE30C09" w14:textId="51B89B8F" w:rsidR="00091EDC" w:rsidRPr="00305834" w:rsidRDefault="00091EDC" w:rsidP="00305834">
      <w:pPr>
        <w:pStyle w:val="ListParagraph"/>
        <w:ind w:left="142"/>
        <w:rPr>
          <w:rFonts w:ascii="Times New Roman" w:eastAsiaTheme="minorEastAsia" w:hAnsi="Times New Roman" w:cs="Times New Roman"/>
          <w:sz w:val="24"/>
          <w:szCs w:val="24"/>
          <w:lang w:eastAsia="lv-LV"/>
        </w:rPr>
      </w:pPr>
      <w:proofErr w:type="gramStart"/>
      <w:r w:rsidRPr="00305834">
        <w:rPr>
          <w:rFonts w:ascii="Times New Roman" w:eastAsiaTheme="minorEastAsia" w:hAnsi="Times New Roman" w:cs="Times New Roman"/>
          <w:sz w:val="24"/>
          <w:szCs w:val="24"/>
          <w:lang w:eastAsia="lv-LV"/>
        </w:rPr>
        <w:t>Creates a thumbnail still picture from the current frame</w:t>
      </w:r>
      <w:r w:rsidR="00BD5E77" w:rsidRPr="00305834">
        <w:rPr>
          <w:rFonts w:ascii="Times New Roman" w:eastAsiaTheme="minorEastAsia" w:hAnsi="Times New Roman" w:cs="Times New Roman"/>
          <w:sz w:val="24"/>
          <w:szCs w:val="24"/>
          <w:lang w:eastAsia="lv-LV"/>
        </w:rPr>
        <w:t xml:space="preserve"> for the currently opened file</w:t>
      </w:r>
      <w:r w:rsidRPr="00305834">
        <w:rPr>
          <w:rFonts w:ascii="Times New Roman" w:eastAsiaTheme="minorEastAsia" w:hAnsi="Times New Roman" w:cs="Times New Roman"/>
          <w:sz w:val="24"/>
          <w:szCs w:val="24"/>
          <w:lang w:eastAsia="lv-LV"/>
        </w:rPr>
        <w:t>.</w:t>
      </w:r>
      <w:proofErr w:type="gramEnd"/>
    </w:p>
    <w:p w14:paraId="6948EB45" w14:textId="77777777" w:rsidR="00305834" w:rsidRPr="009F45D7" w:rsidRDefault="00305834" w:rsidP="00305834">
      <w:pPr>
        <w:ind w:left="142"/>
        <w:rPr>
          <w:rFonts w:asciiTheme="minorHAnsi" w:eastAsiaTheme="minorHAnsi" w:hAnsiTheme="minorHAnsi" w:cstheme="minorBidi"/>
          <w:sz w:val="22"/>
          <w:szCs w:val="22"/>
          <w:lang w:eastAsia="en-US"/>
        </w:rPr>
      </w:pPr>
      <w:r w:rsidRPr="009F45D7">
        <w:rPr>
          <w:rFonts w:asciiTheme="minorHAnsi" w:eastAsiaTheme="minorHAnsi" w:hAnsiTheme="minorHAnsi" w:cstheme="minorBidi"/>
          <w:sz w:val="22"/>
          <w:szCs w:val="22"/>
          <w:lang w:eastAsia="en-US"/>
        </w:rPr>
        <w:t>Request:</w:t>
      </w:r>
    </w:p>
    <w:p w14:paraId="2D76A88F" w14:textId="77777777" w:rsidR="00305834" w:rsidRPr="002668C3" w:rsidRDefault="00305834" w:rsidP="00305834">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/playback/</w:t>
      </w:r>
      <w:r>
        <w:t>set</w:t>
      </w:r>
    </w:p>
    <w:p w14:paraId="3C2D3E68" w14:textId="77777777" w:rsidR="00305834" w:rsidRPr="002668C3" w:rsidRDefault="00305834" w:rsidP="00305834">
      <w:pPr>
        <w:pStyle w:val="RequestParagraph"/>
        <w:ind w:left="142"/>
      </w:pPr>
      <w:proofErr w:type="gramStart"/>
      <w:r w:rsidRPr="002668C3">
        <w:t>method</w:t>
      </w:r>
      <w:proofErr w:type="gramEnd"/>
      <w:r w:rsidRPr="002668C3">
        <w:t>: post</w:t>
      </w:r>
    </w:p>
    <w:p w14:paraId="2EBFE80F" w14:textId="77777777" w:rsidR="00305834" w:rsidRDefault="00305834" w:rsidP="00305834">
      <w:pPr>
        <w:pStyle w:val="RequestParagraph"/>
        <w:ind w:left="142"/>
      </w:pPr>
      <w:proofErr w:type="gramStart"/>
      <w:r w:rsidRPr="002668C3">
        <w:t>body</w:t>
      </w:r>
      <w:proofErr w:type="gramEnd"/>
      <w:r w:rsidRPr="002668C3">
        <w:t xml:space="preserve">: </w:t>
      </w:r>
    </w:p>
    <w:p w14:paraId="13365DD8" w14:textId="77777777" w:rsidR="00305834" w:rsidRDefault="00305834" w:rsidP="00305834">
      <w:pPr>
        <w:pStyle w:val="RequestParagraph"/>
        <w:ind w:left="142"/>
      </w:pPr>
      <w:r>
        <w:t>{</w:t>
      </w:r>
    </w:p>
    <w:p w14:paraId="27BAEB81" w14:textId="77777777" w:rsidR="00305834" w:rsidRDefault="00305834" w:rsidP="00305834">
      <w:pPr>
        <w:pStyle w:val="RequestParagraph"/>
        <w:ind w:left="142"/>
      </w:pPr>
      <w:r>
        <w:t xml:space="preserve">   “</w:t>
      </w:r>
      <w:proofErr w:type="gramStart"/>
      <w:r>
        <w:t>player</w:t>
      </w:r>
      <w:proofErr w:type="gramEnd"/>
      <w:r>
        <w:t>” : {</w:t>
      </w:r>
    </w:p>
    <w:p w14:paraId="48E98B01" w14:textId="70FC9AF8" w:rsidR="00305834" w:rsidRDefault="00305834" w:rsidP="00305834">
      <w:pPr>
        <w:pStyle w:val="RequestParagraph"/>
        <w:ind w:left="142"/>
      </w:pPr>
      <w:r>
        <w:t xml:space="preserve">       “</w:t>
      </w:r>
      <w:proofErr w:type="spellStart"/>
      <w:r>
        <w:t>thumb_create</w:t>
      </w:r>
      <w:proofErr w:type="spellEnd"/>
      <w:proofErr w:type="gramStart"/>
      <w:r>
        <w:t>” :</w:t>
      </w:r>
      <w:proofErr w:type="gramEnd"/>
      <w:r>
        <w:t xml:space="preserve"> 1</w:t>
      </w:r>
    </w:p>
    <w:p w14:paraId="428688B8" w14:textId="0455D23F" w:rsidR="00305834" w:rsidRDefault="00305834" w:rsidP="00305834">
      <w:pPr>
        <w:pStyle w:val="RequestParagraph"/>
        <w:ind w:left="142"/>
      </w:pPr>
      <w:r>
        <w:t xml:space="preserve">   }</w:t>
      </w:r>
    </w:p>
    <w:p w14:paraId="3E37CF23" w14:textId="77777777" w:rsidR="00305834" w:rsidRDefault="00305834" w:rsidP="00305834">
      <w:pPr>
        <w:pStyle w:val="RequestParagraph"/>
        <w:ind w:left="142"/>
      </w:pPr>
      <w:r>
        <w:t>}</w:t>
      </w:r>
    </w:p>
    <w:p w14:paraId="55356002" w14:textId="77777777" w:rsidR="00305834" w:rsidRPr="00305834" w:rsidRDefault="00305834" w:rsidP="00305834">
      <w:pPr>
        <w:pStyle w:val="ListParagraph"/>
        <w:ind w:left="360"/>
      </w:pPr>
    </w:p>
    <w:p w14:paraId="3288D2B4" w14:textId="12AE382A" w:rsidR="00305834" w:rsidRPr="00305834" w:rsidRDefault="00305834" w:rsidP="00305834">
      <w:pPr>
        <w:pStyle w:val="ListParagraph"/>
        <w:numPr>
          <w:ilvl w:val="0"/>
          <w:numId w:val="31"/>
        </w:numPr>
        <w:ind w:left="142"/>
        <w:rPr>
          <w:rFonts w:ascii="Times New Roman" w:eastAsiaTheme="minorEastAsia" w:hAnsi="Times New Roman" w:cs="Times New Roman"/>
          <w:b/>
          <w:sz w:val="24"/>
          <w:szCs w:val="24"/>
          <w:lang w:eastAsia="lv-LV"/>
        </w:rPr>
      </w:pPr>
      <w:r>
        <w:rPr>
          <w:rFonts w:ascii="Times New Roman" w:eastAsiaTheme="minorEastAsia" w:hAnsi="Times New Roman" w:cs="Times New Roman"/>
          <w:b/>
          <w:sz w:val="24"/>
          <w:szCs w:val="24"/>
          <w:lang w:eastAsia="lv-LV"/>
        </w:rPr>
        <w:t>Speed</w:t>
      </w:r>
    </w:p>
    <w:p w14:paraId="16CF1971" w14:textId="229FD583" w:rsidR="008A41D6" w:rsidRPr="00305834" w:rsidRDefault="008A41D6" w:rsidP="00305834">
      <w:pPr>
        <w:pStyle w:val="ListParagraph"/>
        <w:ind w:left="142"/>
        <w:rPr>
          <w:rFonts w:ascii="Times New Roman" w:eastAsiaTheme="minorEastAsia" w:hAnsi="Times New Roman" w:cs="Times New Roman"/>
          <w:sz w:val="24"/>
          <w:szCs w:val="24"/>
          <w:lang w:eastAsia="lv-LV"/>
        </w:rPr>
      </w:pPr>
      <w:r w:rsidRPr="00305834">
        <w:rPr>
          <w:rFonts w:ascii="Times New Roman" w:eastAsiaTheme="minorEastAsia" w:hAnsi="Times New Roman" w:cs="Times New Roman"/>
          <w:sz w:val="24"/>
          <w:szCs w:val="24"/>
          <w:lang w:eastAsia="lv-LV"/>
        </w:rPr>
        <w:lastRenderedPageBreak/>
        <w:t xml:space="preserve">The button toggles over the states </w:t>
      </w:r>
      <w:r w:rsidR="00C927E1" w:rsidRPr="00305834">
        <w:rPr>
          <w:rFonts w:ascii="Times New Roman" w:eastAsiaTheme="minorEastAsia" w:hAnsi="Times New Roman" w:cs="Times New Roman"/>
          <w:sz w:val="24"/>
          <w:szCs w:val="24"/>
          <w:lang w:eastAsia="lv-LV"/>
        </w:rPr>
        <w:t xml:space="preserve">which </w:t>
      </w:r>
      <w:r w:rsidRPr="00305834">
        <w:rPr>
          <w:rFonts w:ascii="Times New Roman" w:eastAsiaTheme="minorEastAsia" w:hAnsi="Times New Roman" w:cs="Times New Roman"/>
          <w:sz w:val="24"/>
          <w:szCs w:val="24"/>
          <w:lang w:eastAsia="lv-LV"/>
        </w:rPr>
        <w:t>are correspond to the following values</w:t>
      </w:r>
      <w:proofErr w:type="gramStart"/>
      <w:r w:rsidRPr="00305834">
        <w:rPr>
          <w:rFonts w:ascii="Times New Roman" w:eastAsiaTheme="minorEastAsia" w:hAnsi="Times New Roman" w:cs="Times New Roman"/>
          <w:sz w:val="24"/>
          <w:szCs w:val="24"/>
          <w:lang w:eastAsia="lv-LV"/>
        </w:rPr>
        <w:t>:</w:t>
      </w:r>
      <w:proofErr w:type="gramEnd"/>
      <w:r w:rsidRPr="00305834">
        <w:rPr>
          <w:rFonts w:ascii="Times New Roman" w:eastAsiaTheme="minorEastAsia" w:hAnsi="Times New Roman" w:cs="Times New Roman"/>
          <w:sz w:val="24"/>
          <w:szCs w:val="24"/>
          <w:lang w:eastAsia="lv-LV"/>
        </w:rPr>
        <w:br/>
        <w:t>[-1.0, 0.5, 1.0, 2.0]</w:t>
      </w:r>
    </w:p>
    <w:p w14:paraId="220FBA60" w14:textId="77777777" w:rsidR="008A41D6" w:rsidRPr="00305834" w:rsidRDefault="008A41D6" w:rsidP="004F0416">
      <w:pPr>
        <w:pStyle w:val="ListParagraph"/>
        <w:ind w:left="142"/>
        <w:rPr>
          <w:rFonts w:ascii="Times New Roman" w:eastAsiaTheme="minorEastAsia" w:hAnsi="Times New Roman" w:cs="Times New Roman"/>
          <w:sz w:val="24"/>
          <w:szCs w:val="24"/>
          <w:lang w:eastAsia="lv-LV"/>
        </w:rPr>
      </w:pPr>
      <w:r w:rsidRPr="00305834">
        <w:rPr>
          <w:rFonts w:ascii="Times New Roman" w:eastAsiaTheme="minorEastAsia" w:hAnsi="Times New Roman" w:cs="Times New Roman"/>
          <w:sz w:val="24"/>
          <w:szCs w:val="24"/>
          <w:lang w:eastAsia="lv-LV"/>
        </w:rPr>
        <w:t>Where:</w:t>
      </w:r>
    </w:p>
    <w:p w14:paraId="506DC2CD" w14:textId="27E5D725" w:rsidR="008A41D6" w:rsidRPr="00305834" w:rsidRDefault="008A41D6" w:rsidP="004F0416">
      <w:pPr>
        <w:pStyle w:val="ListParagraph"/>
        <w:ind w:left="142"/>
        <w:rPr>
          <w:rFonts w:ascii="Times New Roman" w:eastAsiaTheme="minorEastAsia" w:hAnsi="Times New Roman" w:cs="Times New Roman"/>
          <w:sz w:val="24"/>
          <w:szCs w:val="24"/>
          <w:lang w:eastAsia="lv-LV"/>
        </w:rPr>
      </w:pPr>
      <w:r w:rsidRPr="00305834">
        <w:rPr>
          <w:rFonts w:ascii="Times New Roman" w:eastAsiaTheme="minorEastAsia" w:hAnsi="Times New Roman" w:cs="Times New Roman"/>
          <w:sz w:val="24"/>
          <w:szCs w:val="24"/>
          <w:lang w:eastAsia="lv-LV"/>
        </w:rPr>
        <w:t xml:space="preserve">-1 </w:t>
      </w:r>
      <w:r w:rsidRPr="00305834">
        <w:rPr>
          <w:rFonts w:ascii="Times New Roman" w:eastAsiaTheme="minorEastAsia" w:hAnsi="Times New Roman" w:cs="Times New Roman"/>
          <w:sz w:val="24"/>
          <w:szCs w:val="24"/>
          <w:lang w:eastAsia="lv-LV"/>
        </w:rPr>
        <w:tab/>
      </w:r>
      <w:r w:rsidR="005024D5" w:rsidRPr="00305834">
        <w:rPr>
          <w:rFonts w:ascii="Times New Roman" w:eastAsiaTheme="minorEastAsia" w:hAnsi="Times New Roman" w:cs="Times New Roman"/>
          <w:sz w:val="24"/>
          <w:szCs w:val="24"/>
          <w:lang w:eastAsia="lv-LV"/>
        </w:rPr>
        <w:tab/>
      </w:r>
      <w:r w:rsidRPr="00305834">
        <w:rPr>
          <w:rFonts w:ascii="Times New Roman" w:eastAsiaTheme="minorEastAsia" w:hAnsi="Times New Roman" w:cs="Times New Roman"/>
          <w:sz w:val="24"/>
          <w:szCs w:val="24"/>
          <w:lang w:eastAsia="lv-LV"/>
        </w:rPr>
        <w:t>– As fast as possible.</w:t>
      </w:r>
    </w:p>
    <w:p w14:paraId="1DD708B8" w14:textId="77777777" w:rsidR="008A41D6" w:rsidRPr="00305834" w:rsidRDefault="008A41D6" w:rsidP="004F0416">
      <w:pPr>
        <w:pStyle w:val="ListParagraph"/>
        <w:ind w:left="142"/>
        <w:rPr>
          <w:rFonts w:ascii="Times New Roman" w:eastAsiaTheme="minorEastAsia" w:hAnsi="Times New Roman" w:cs="Times New Roman"/>
          <w:sz w:val="24"/>
          <w:szCs w:val="24"/>
          <w:lang w:eastAsia="lv-LV"/>
        </w:rPr>
      </w:pPr>
      <w:proofErr w:type="gramStart"/>
      <w:r w:rsidRPr="00305834">
        <w:rPr>
          <w:rFonts w:ascii="Times New Roman" w:eastAsiaTheme="minorEastAsia" w:hAnsi="Times New Roman" w:cs="Times New Roman"/>
          <w:sz w:val="24"/>
          <w:szCs w:val="24"/>
          <w:lang w:eastAsia="lv-LV"/>
        </w:rPr>
        <w:t xml:space="preserve">0.5…2.0 </w:t>
      </w:r>
      <w:r w:rsidRPr="00305834">
        <w:rPr>
          <w:rFonts w:ascii="Times New Roman" w:eastAsiaTheme="minorEastAsia" w:hAnsi="Times New Roman" w:cs="Times New Roman"/>
          <w:sz w:val="24"/>
          <w:szCs w:val="24"/>
          <w:lang w:eastAsia="lv-LV"/>
        </w:rPr>
        <w:tab/>
        <w:t>– Normalized playback speed.</w:t>
      </w:r>
      <w:proofErr w:type="gramEnd"/>
    </w:p>
    <w:p w14:paraId="5D7630F1" w14:textId="77777777" w:rsidR="008A41D6" w:rsidRPr="00305834" w:rsidRDefault="008A41D6" w:rsidP="004F0416">
      <w:pPr>
        <w:pStyle w:val="ListParagraph"/>
        <w:ind w:left="142"/>
        <w:rPr>
          <w:rFonts w:ascii="Times New Roman" w:eastAsiaTheme="minorEastAsia" w:hAnsi="Times New Roman" w:cs="Times New Roman"/>
          <w:sz w:val="24"/>
          <w:szCs w:val="24"/>
          <w:lang w:eastAsia="lv-LV"/>
        </w:rPr>
      </w:pPr>
    </w:p>
    <w:p w14:paraId="1A406CF0" w14:textId="041B1455" w:rsidR="008A41D6" w:rsidRPr="00305834" w:rsidRDefault="008A41D6" w:rsidP="004F0416">
      <w:pPr>
        <w:pStyle w:val="ListParagraph"/>
        <w:ind w:left="142"/>
        <w:rPr>
          <w:rFonts w:ascii="Times New Roman" w:eastAsiaTheme="minorEastAsia" w:hAnsi="Times New Roman" w:cs="Times New Roman"/>
          <w:sz w:val="24"/>
          <w:szCs w:val="24"/>
          <w:lang w:eastAsia="lv-LV"/>
        </w:rPr>
      </w:pPr>
      <w:r w:rsidRPr="00305834">
        <w:rPr>
          <w:rFonts w:ascii="Times New Roman" w:eastAsiaTheme="minorEastAsia" w:hAnsi="Times New Roman" w:cs="Times New Roman"/>
          <w:sz w:val="24"/>
          <w:szCs w:val="24"/>
          <w:lang w:eastAsia="lv-LV"/>
        </w:rPr>
        <w:t xml:space="preserve">In “Pause” state – do nothing, just updates </w:t>
      </w:r>
      <w:r w:rsidR="00C927E1" w:rsidRPr="00305834">
        <w:rPr>
          <w:rFonts w:ascii="Times New Roman" w:eastAsiaTheme="minorEastAsia" w:hAnsi="Times New Roman" w:cs="Times New Roman"/>
          <w:sz w:val="24"/>
          <w:szCs w:val="24"/>
          <w:lang w:eastAsia="lv-LV"/>
        </w:rPr>
        <w:t xml:space="preserve">the </w:t>
      </w:r>
      <w:r w:rsidRPr="00305834">
        <w:rPr>
          <w:rFonts w:ascii="Times New Roman" w:eastAsiaTheme="minorEastAsia" w:hAnsi="Times New Roman" w:cs="Times New Roman"/>
          <w:sz w:val="24"/>
          <w:szCs w:val="24"/>
          <w:lang w:eastAsia="lv-LV"/>
        </w:rPr>
        <w:t>icon state.</w:t>
      </w:r>
    </w:p>
    <w:p w14:paraId="349FEF6E" w14:textId="77777777" w:rsidR="008A41D6" w:rsidRPr="00305834" w:rsidRDefault="008A41D6" w:rsidP="004F0416">
      <w:pPr>
        <w:pStyle w:val="ListParagraph"/>
        <w:ind w:left="142"/>
        <w:rPr>
          <w:rFonts w:ascii="Times New Roman" w:eastAsiaTheme="minorEastAsia" w:hAnsi="Times New Roman" w:cs="Times New Roman"/>
          <w:sz w:val="24"/>
          <w:szCs w:val="24"/>
          <w:lang w:eastAsia="lv-LV"/>
        </w:rPr>
      </w:pPr>
      <w:r w:rsidRPr="00305834">
        <w:rPr>
          <w:rFonts w:ascii="Times New Roman" w:eastAsiaTheme="minorEastAsia" w:hAnsi="Times New Roman" w:cs="Times New Roman"/>
          <w:sz w:val="24"/>
          <w:szCs w:val="24"/>
          <w:lang w:eastAsia="lv-LV"/>
        </w:rPr>
        <w:t>In “Play” state – sends the “Play” request with omitted “frame” field.</w:t>
      </w:r>
    </w:p>
    <w:p w14:paraId="7ED0D368" w14:textId="77777777" w:rsidR="00E155ED" w:rsidRPr="00305834" w:rsidRDefault="00E155ED" w:rsidP="00305834">
      <w:pPr>
        <w:pStyle w:val="ListParagraph"/>
        <w:ind w:left="142"/>
        <w:rPr>
          <w:rFonts w:ascii="Times New Roman" w:eastAsiaTheme="minorEastAsia" w:hAnsi="Times New Roman" w:cs="Times New Roman"/>
          <w:sz w:val="24"/>
          <w:szCs w:val="24"/>
          <w:lang w:eastAsia="lv-LV"/>
        </w:rPr>
      </w:pPr>
    </w:p>
    <w:p w14:paraId="6F578904" w14:textId="50F71976" w:rsidR="00E155ED" w:rsidRDefault="00E155ED" w:rsidP="004F0416">
      <w:pPr>
        <w:pStyle w:val="Heading3"/>
        <w:ind w:left="142"/>
        <w:rPr>
          <w:rFonts w:eastAsia="Times New Roman"/>
        </w:rPr>
      </w:pPr>
      <w:bookmarkStart w:id="16" w:name="_Toc195954521"/>
      <w:r>
        <w:rPr>
          <w:rFonts w:eastAsia="Times New Roman"/>
        </w:rPr>
        <w:t>Camera Sub-modules</w:t>
      </w:r>
      <w:bookmarkEnd w:id="16"/>
    </w:p>
    <w:p w14:paraId="3B1B24FB" w14:textId="6C8D5232" w:rsidR="00E155ED" w:rsidRDefault="00E155ED" w:rsidP="004F0416">
      <w:pPr>
        <w:ind w:left="142"/>
      </w:pPr>
      <w:r>
        <w:t xml:space="preserve">The </w:t>
      </w:r>
      <w:r w:rsidR="0088678C">
        <w:t xml:space="preserve">TFlow </w:t>
      </w:r>
      <w:r>
        <w:t xml:space="preserve">backend </w:t>
      </w:r>
      <w:r w:rsidR="0088678C">
        <w:t xml:space="preserve">side </w:t>
      </w:r>
      <w:r>
        <w:t xml:space="preserve">consists from the several modules which are connected </w:t>
      </w:r>
      <w:r w:rsidR="0088678C">
        <w:t xml:space="preserve">by native </w:t>
      </w:r>
      <w:proofErr w:type="spellStart"/>
      <w:r w:rsidR="0088678C">
        <w:t>linux</w:t>
      </w:r>
      <w:proofErr w:type="spellEnd"/>
      <w:r w:rsidR="0088678C">
        <w:t xml:space="preserve"> IPC means (</w:t>
      </w:r>
      <w:proofErr w:type="spellStart"/>
      <w:proofErr w:type="gramStart"/>
      <w:r w:rsidR="0088678C">
        <w:t>fifo</w:t>
      </w:r>
      <w:proofErr w:type="spellEnd"/>
      <w:proofErr w:type="gramEnd"/>
      <w:r w:rsidR="0088678C">
        <w:t>, pipes). The simplified diagram is depicted below (</w:t>
      </w:r>
      <w:r w:rsidR="0088678C">
        <w:fldChar w:fldCharType="begin"/>
      </w:r>
      <w:r w:rsidR="0088678C">
        <w:instrText xml:space="preserve"> REF _Ref158244223 \h </w:instrText>
      </w:r>
      <w:r w:rsidR="0088678C">
        <w:fldChar w:fldCharType="separate"/>
      </w:r>
      <w:r w:rsidR="00E144A1">
        <w:t xml:space="preserve">Figure </w:t>
      </w:r>
      <w:r w:rsidR="00E144A1">
        <w:rPr>
          <w:noProof/>
        </w:rPr>
        <w:t>8</w:t>
      </w:r>
      <w:r w:rsidR="0088678C">
        <w:fldChar w:fldCharType="end"/>
      </w:r>
      <w:r w:rsidR="0088678C">
        <w:t>).</w:t>
      </w:r>
    </w:p>
    <w:p w14:paraId="26EB90DC" w14:textId="6023FACF" w:rsidR="004C4BB8" w:rsidRDefault="004C4BB8" w:rsidP="004F0416">
      <w:pPr>
        <w:ind w:left="142"/>
      </w:pPr>
      <w:r>
        <w:t>Due to different reasons the modules may not be always available and thus the application must follow their states.</w:t>
      </w:r>
    </w:p>
    <w:p w14:paraId="7738F51C" w14:textId="77777777" w:rsidR="0088678C" w:rsidRDefault="0088678C" w:rsidP="004F0416">
      <w:pPr>
        <w:ind w:left="142"/>
      </w:pPr>
    </w:p>
    <w:p w14:paraId="07CA0ECE" w14:textId="41A5AC05" w:rsidR="00A116AC" w:rsidRDefault="009E6C7A" w:rsidP="004F0416">
      <w:pPr>
        <w:keepNext/>
        <w:ind w:left="142"/>
        <w:jc w:val="center"/>
      </w:pPr>
      <w:r>
        <w:object w:dxaOrig="14711" w:dyaOrig="9155" w14:anchorId="40A4DB8E">
          <v:shape id="_x0000_i1027" type="#_x0000_t75" style="width:467.85pt;height:291.05pt" o:ole="">
            <v:imagedata r:id="rId27" o:title=""/>
          </v:shape>
          <o:OLEObject Type="Embed" ProgID="Visio.Drawing.11" ShapeID="_x0000_i1027" DrawAspect="Content" ObjectID="_1809683358" r:id="rId28"/>
        </w:object>
      </w:r>
    </w:p>
    <w:p w14:paraId="5FB9ED1B" w14:textId="10A1287B" w:rsidR="00A116AC" w:rsidRDefault="00A116AC" w:rsidP="004F0416">
      <w:pPr>
        <w:pStyle w:val="Caption"/>
        <w:ind w:left="142"/>
      </w:pPr>
      <w:bookmarkStart w:id="17" w:name="_Ref158244223"/>
      <w:proofErr w:type="gramStart"/>
      <w:r>
        <w:t xml:space="preserve">Figure </w:t>
      </w:r>
      <w:r>
        <w:fldChar w:fldCharType="begin"/>
      </w:r>
      <w:r>
        <w:instrText xml:space="preserve"> SEQ Figure \* ARABIC </w:instrText>
      </w:r>
      <w:r>
        <w:fldChar w:fldCharType="separate"/>
      </w:r>
      <w:r w:rsidR="00E144A1">
        <w:rPr>
          <w:noProof/>
        </w:rPr>
        <w:t>8</w:t>
      </w:r>
      <w:r>
        <w:fldChar w:fldCharType="end"/>
      </w:r>
      <w:bookmarkEnd w:id="17"/>
      <w:r>
        <w:t>.</w:t>
      </w:r>
      <w:proofErr w:type="gramEnd"/>
      <w:r>
        <w:t xml:space="preserve"> </w:t>
      </w:r>
      <w:proofErr w:type="gramStart"/>
      <w:r>
        <w:t xml:space="preserve">Camera module </w:t>
      </w:r>
      <w:r w:rsidR="001B57A5">
        <w:t xml:space="preserve">internal </w:t>
      </w:r>
      <w:r>
        <w:t>diagram.</w:t>
      </w:r>
      <w:proofErr w:type="gramEnd"/>
    </w:p>
    <w:p w14:paraId="2197E471" w14:textId="77777777" w:rsidR="00A116AC" w:rsidRDefault="00A116AC" w:rsidP="004F0416">
      <w:pPr>
        <w:ind w:left="142"/>
        <w:rPr>
          <w:rFonts w:eastAsia="Times New Roman"/>
        </w:rPr>
      </w:pPr>
    </w:p>
    <w:p w14:paraId="09C8E95F" w14:textId="3089A7A1" w:rsidR="00DB00D6" w:rsidRDefault="00DB00D6" w:rsidP="004F0416">
      <w:pPr>
        <w:ind w:left="142"/>
        <w:rPr>
          <w:rFonts w:eastAsia="Times New Roman"/>
        </w:rPr>
      </w:pPr>
      <w:r w:rsidRPr="00DB00D6">
        <w:rPr>
          <w:rFonts w:eastAsia="Times New Roman"/>
        </w:rPr>
        <w:t>The</w:t>
      </w:r>
      <w:r>
        <w:rPr>
          <w:rFonts w:eastAsia="Times New Roman"/>
        </w:rPr>
        <w:t xml:space="preserve"> Camera consists of </w:t>
      </w:r>
      <w:r w:rsidR="0088678C">
        <w:rPr>
          <w:rFonts w:eastAsia="Times New Roman"/>
        </w:rPr>
        <w:t xml:space="preserve">following </w:t>
      </w:r>
      <w:r w:rsidR="00AA41C4">
        <w:rPr>
          <w:rFonts w:eastAsia="Times New Roman"/>
        </w:rPr>
        <w:t>sub-</w:t>
      </w:r>
      <w:r>
        <w:rPr>
          <w:rFonts w:eastAsia="Times New Roman"/>
        </w:rPr>
        <w:t>modules:</w:t>
      </w:r>
    </w:p>
    <w:p w14:paraId="52DA0C4F" w14:textId="77777777" w:rsidR="004C4BB8" w:rsidRDefault="004C4BB8" w:rsidP="004F0416">
      <w:pPr>
        <w:ind w:left="142"/>
        <w:rPr>
          <w:rFonts w:eastAsia="Times New Roman"/>
        </w:rPr>
      </w:pPr>
    </w:p>
    <w:p w14:paraId="562C723C" w14:textId="77777777" w:rsidR="00AA41C4" w:rsidRDefault="00DB00D6" w:rsidP="004F0416">
      <w:pPr>
        <w:pStyle w:val="ListParagraph"/>
        <w:numPr>
          <w:ilvl w:val="0"/>
          <w:numId w:val="24"/>
        </w:numPr>
        <w:ind w:left="142"/>
        <w:rPr>
          <w:rFonts w:eastAsia="Times New Roman"/>
        </w:rPr>
      </w:pPr>
      <w:r w:rsidRPr="00AA41C4">
        <w:rPr>
          <w:rFonts w:eastAsia="Times New Roman"/>
        </w:rPr>
        <w:t>Capture</w:t>
      </w:r>
    </w:p>
    <w:p w14:paraId="01CEEEEB" w14:textId="731FD2EC" w:rsidR="00DB00D6" w:rsidRDefault="001A014B" w:rsidP="004F0416">
      <w:pPr>
        <w:pStyle w:val="ListParagraph"/>
        <w:ind w:left="142"/>
        <w:rPr>
          <w:rFonts w:eastAsia="Times New Roman"/>
        </w:rPr>
      </w:pPr>
      <w:r>
        <w:rPr>
          <w:rFonts w:eastAsia="Times New Roman"/>
        </w:rPr>
        <w:lastRenderedPageBreak/>
        <w:t>C</w:t>
      </w:r>
      <w:r w:rsidR="00DB00D6" w:rsidRPr="00AA41C4">
        <w:rPr>
          <w:rFonts w:eastAsia="Times New Roman"/>
        </w:rPr>
        <w:t xml:space="preserve">aptures input video stream and distribute it over other </w:t>
      </w:r>
      <w:r>
        <w:rPr>
          <w:rFonts w:eastAsia="Times New Roman"/>
        </w:rPr>
        <w:t>sub-</w:t>
      </w:r>
      <w:r w:rsidR="00DB00D6" w:rsidRPr="00AA41C4">
        <w:rPr>
          <w:rFonts w:eastAsia="Times New Roman"/>
        </w:rPr>
        <w:t xml:space="preserve">modules. The input source </w:t>
      </w:r>
      <w:r>
        <w:rPr>
          <w:rFonts w:eastAsia="Times New Roman"/>
        </w:rPr>
        <w:t xml:space="preserve">for the capture </w:t>
      </w:r>
      <w:r w:rsidR="00DB00D6" w:rsidRPr="00AA41C4">
        <w:rPr>
          <w:rFonts w:eastAsia="Times New Roman"/>
        </w:rPr>
        <w:t>can be either TFlow hardware sensor or previously recorded video.</w:t>
      </w:r>
      <w:r>
        <w:rPr>
          <w:rFonts w:eastAsia="Times New Roman"/>
        </w:rPr>
        <w:t xml:space="preserve"> In case of</w:t>
      </w:r>
      <w:r w:rsidR="00BB04CE">
        <w:rPr>
          <w:rFonts w:eastAsia="Times New Roman"/>
        </w:rPr>
        <w:t xml:space="preserve"> capture from the sensor the dedicated Capture Setting panel allows configure the </w:t>
      </w:r>
      <w:r w:rsidR="0088678C">
        <w:rPr>
          <w:rFonts w:eastAsia="Times New Roman"/>
        </w:rPr>
        <w:t xml:space="preserve">video driver’s </w:t>
      </w:r>
      <w:r w:rsidR="00BB04CE">
        <w:rPr>
          <w:rFonts w:eastAsia="Times New Roman"/>
        </w:rPr>
        <w:t>parameters.</w:t>
      </w:r>
      <w:r w:rsidR="004C4BB8">
        <w:rPr>
          <w:rFonts w:eastAsia="Times New Roman"/>
        </w:rPr>
        <w:t xml:space="preserve"> In case </w:t>
      </w:r>
    </w:p>
    <w:p w14:paraId="55A27165" w14:textId="77777777" w:rsidR="0088678C" w:rsidRDefault="0088678C" w:rsidP="004F0416">
      <w:pPr>
        <w:pStyle w:val="ListParagraph"/>
        <w:ind w:left="142"/>
        <w:rPr>
          <w:rFonts w:eastAsia="Times New Roman"/>
        </w:rPr>
      </w:pPr>
    </w:p>
    <w:p w14:paraId="29328A8B" w14:textId="412E4357" w:rsidR="0088678C" w:rsidRDefault="00DB00D6" w:rsidP="004F0416">
      <w:pPr>
        <w:pStyle w:val="ListParagraph"/>
        <w:numPr>
          <w:ilvl w:val="0"/>
          <w:numId w:val="24"/>
        </w:numPr>
        <w:ind w:left="142"/>
        <w:rPr>
          <w:rFonts w:eastAsia="Times New Roman"/>
        </w:rPr>
      </w:pPr>
      <w:r w:rsidRPr="0088678C">
        <w:rPr>
          <w:rFonts w:eastAsia="Times New Roman"/>
        </w:rPr>
        <w:t>Processing</w:t>
      </w:r>
      <w:r w:rsidR="0088678C">
        <w:rPr>
          <w:rFonts w:eastAsia="Times New Roman"/>
        </w:rPr>
        <w:br/>
      </w:r>
      <w:r w:rsidR="0088678C" w:rsidRPr="0088678C">
        <w:rPr>
          <w:rFonts w:eastAsia="Times New Roman"/>
        </w:rPr>
        <w:t>Re</w:t>
      </w:r>
      <w:r w:rsidR="0088678C">
        <w:rPr>
          <w:rFonts w:eastAsia="Times New Roman"/>
        </w:rPr>
        <w:t>ceives video frames from the Ca</w:t>
      </w:r>
      <w:r w:rsidR="00F11848">
        <w:rPr>
          <w:rFonts w:eastAsia="Times New Roman"/>
        </w:rPr>
        <w:t xml:space="preserve">pture </w:t>
      </w:r>
      <w:proofErr w:type="gramStart"/>
      <w:r w:rsidR="00EB32D2">
        <w:rPr>
          <w:rFonts w:eastAsia="Times New Roman"/>
        </w:rPr>
        <w:t>module,</w:t>
      </w:r>
      <w:proofErr w:type="gramEnd"/>
      <w:r w:rsidR="00EB32D2">
        <w:rPr>
          <w:rFonts w:eastAsia="Times New Roman"/>
        </w:rPr>
        <w:t xml:space="preserve"> </w:t>
      </w:r>
      <w:r w:rsidR="00F11848">
        <w:rPr>
          <w:rFonts w:eastAsia="Times New Roman"/>
        </w:rPr>
        <w:t xml:space="preserve">process them and </w:t>
      </w:r>
      <w:r w:rsidR="0088678C">
        <w:rPr>
          <w:rFonts w:eastAsia="Times New Roman"/>
        </w:rPr>
        <w:t>optionally send</w:t>
      </w:r>
      <w:r w:rsidR="00EB32D2">
        <w:rPr>
          <w:rFonts w:eastAsia="Times New Roman"/>
        </w:rPr>
        <w:t>s</w:t>
      </w:r>
      <w:r w:rsidR="0088678C">
        <w:rPr>
          <w:rFonts w:eastAsia="Times New Roman"/>
        </w:rPr>
        <w:t xml:space="preserve"> to the streaming</w:t>
      </w:r>
      <w:r w:rsidR="00EB32D2">
        <w:rPr>
          <w:rFonts w:eastAsia="Times New Roman"/>
        </w:rPr>
        <w:t xml:space="preserve"> module</w:t>
      </w:r>
      <w:r w:rsidR="0088678C">
        <w:rPr>
          <w:rFonts w:eastAsia="Times New Roman"/>
        </w:rPr>
        <w:t xml:space="preserve">. </w:t>
      </w:r>
    </w:p>
    <w:p w14:paraId="13BCE2D1" w14:textId="0F14A109" w:rsidR="0088678C" w:rsidRDefault="0088678C" w:rsidP="004F0416">
      <w:pPr>
        <w:pStyle w:val="ListParagraph"/>
        <w:ind w:left="142"/>
        <w:rPr>
          <w:rFonts w:eastAsia="Times New Roman"/>
        </w:rPr>
      </w:pPr>
      <w:r>
        <w:rPr>
          <w:rFonts w:eastAsia="Times New Roman"/>
        </w:rPr>
        <w:t xml:space="preserve">The result of processing algorithm can be either rendered directly to the frame of send to the Streaming module in form of OSD Meta data.  </w:t>
      </w:r>
    </w:p>
    <w:p w14:paraId="25729357" w14:textId="7F685E67" w:rsidR="0088678C" w:rsidRPr="0088678C" w:rsidRDefault="0088678C" w:rsidP="004F0416">
      <w:pPr>
        <w:pStyle w:val="ListParagraph"/>
        <w:ind w:left="142"/>
        <w:rPr>
          <w:rFonts w:eastAsia="Times New Roman"/>
        </w:rPr>
      </w:pPr>
      <w:r>
        <w:rPr>
          <w:rFonts w:eastAsia="Times New Roman"/>
        </w:rPr>
        <w:t>OSD Meta data is in form primitive description – triangle, circle, rectangle, text, etc. with some attributes like color</w:t>
      </w:r>
      <w:r w:rsidR="004C4BB8">
        <w:rPr>
          <w:rFonts w:eastAsia="Times New Roman"/>
        </w:rPr>
        <w:t xml:space="preserve"> and </w:t>
      </w:r>
      <w:r>
        <w:rPr>
          <w:rFonts w:eastAsia="Times New Roman"/>
        </w:rPr>
        <w:t>size</w:t>
      </w:r>
      <w:r w:rsidR="004C4BB8">
        <w:rPr>
          <w:rFonts w:eastAsia="Times New Roman"/>
        </w:rPr>
        <w:t>.</w:t>
      </w:r>
    </w:p>
    <w:p w14:paraId="534A01BC" w14:textId="77777777" w:rsidR="0088678C" w:rsidRPr="0088678C" w:rsidRDefault="0088678C" w:rsidP="004F0416">
      <w:pPr>
        <w:ind w:left="142"/>
        <w:rPr>
          <w:rFonts w:eastAsia="Times New Roman"/>
        </w:rPr>
      </w:pPr>
    </w:p>
    <w:p w14:paraId="1DC7FA4F" w14:textId="13890057" w:rsidR="00DB00D6" w:rsidRDefault="00DB00D6" w:rsidP="004F0416">
      <w:pPr>
        <w:pStyle w:val="ListParagraph"/>
        <w:numPr>
          <w:ilvl w:val="0"/>
          <w:numId w:val="24"/>
        </w:numPr>
        <w:ind w:left="142"/>
        <w:rPr>
          <w:rFonts w:eastAsia="Times New Roman"/>
        </w:rPr>
      </w:pPr>
      <w:r w:rsidRPr="004C4BB8">
        <w:rPr>
          <w:rFonts w:eastAsia="Times New Roman"/>
        </w:rPr>
        <w:t>Streaming</w:t>
      </w:r>
      <w:r w:rsidR="004C4BB8">
        <w:rPr>
          <w:rFonts w:eastAsia="Times New Roman"/>
        </w:rPr>
        <w:br/>
        <w:t xml:space="preserve">The Streaming module, depend on configuration, receives data either from the Capture or from the Processing module. The input frames optionally mixed with rendered OSD </w:t>
      </w:r>
      <w:proofErr w:type="gramStart"/>
      <w:r w:rsidR="004C4BB8">
        <w:rPr>
          <w:rFonts w:eastAsia="Times New Roman"/>
        </w:rPr>
        <w:t>Metadata,</w:t>
      </w:r>
      <w:proofErr w:type="gramEnd"/>
      <w:r w:rsidR="004C4BB8">
        <w:rPr>
          <w:rFonts w:eastAsia="Times New Roman"/>
        </w:rPr>
        <w:t xml:space="preserve"> encoded and packed into MPEG-TS stream. Another option – OSD Metadata is not rendered, but added to the MPEG-TS stream according to the standard.</w:t>
      </w:r>
    </w:p>
    <w:p w14:paraId="45A2442B" w14:textId="65D3757C" w:rsidR="004C4BB8" w:rsidRDefault="004C4BB8" w:rsidP="004F0416">
      <w:pPr>
        <w:pStyle w:val="ListParagraph"/>
        <w:ind w:left="142"/>
        <w:rPr>
          <w:rFonts w:eastAsia="Times New Roman"/>
        </w:rPr>
      </w:pPr>
      <w:proofErr w:type="gramStart"/>
      <w:r>
        <w:rPr>
          <w:rFonts w:eastAsia="Times New Roman"/>
        </w:rPr>
        <w:t xml:space="preserve">Finally the prepared stream </w:t>
      </w:r>
      <w:proofErr w:type="spellStart"/>
      <w:r>
        <w:rPr>
          <w:rFonts w:eastAsia="Times New Roman"/>
        </w:rPr>
        <w:t>uni</w:t>
      </w:r>
      <w:proofErr w:type="spellEnd"/>
      <w:r>
        <w:rPr>
          <w:rFonts w:eastAsia="Times New Roman"/>
        </w:rPr>
        <w:t xml:space="preserve">/multi-casted to the local network </w:t>
      </w:r>
      <w:r w:rsidR="00F11848">
        <w:rPr>
          <w:rFonts w:eastAsia="Times New Roman"/>
        </w:rPr>
        <w:t xml:space="preserve">using UDP/IP and to the connected web clients </w:t>
      </w:r>
      <w:r w:rsidR="00EB32D2">
        <w:rPr>
          <w:rFonts w:eastAsia="Times New Roman"/>
        </w:rPr>
        <w:t xml:space="preserve">over </w:t>
      </w:r>
      <w:proofErr w:type="spellStart"/>
      <w:r w:rsidR="00EB32D2">
        <w:rPr>
          <w:rFonts w:eastAsia="Times New Roman"/>
        </w:rPr>
        <w:t>WebSocket</w:t>
      </w:r>
      <w:proofErr w:type="spellEnd"/>
      <w:r w:rsidR="00EB32D2">
        <w:rPr>
          <w:rFonts w:eastAsia="Times New Roman"/>
        </w:rPr>
        <w:t xml:space="preserve"> </w:t>
      </w:r>
      <w:r w:rsidR="0070282A">
        <w:rPr>
          <w:rFonts w:eastAsia="Times New Roman"/>
        </w:rPr>
        <w:t xml:space="preserve">or UDP </w:t>
      </w:r>
      <w:r w:rsidR="00EB32D2">
        <w:rPr>
          <w:rFonts w:eastAsia="Times New Roman"/>
        </w:rPr>
        <w:t>connection</w:t>
      </w:r>
      <w:r w:rsidR="00F11848">
        <w:rPr>
          <w:rFonts w:eastAsia="Times New Roman"/>
        </w:rPr>
        <w:t>.</w:t>
      </w:r>
      <w:proofErr w:type="gramEnd"/>
    </w:p>
    <w:p w14:paraId="653BF2CE" w14:textId="25C64FDA" w:rsidR="00F11848" w:rsidRDefault="00F11848" w:rsidP="004F0416">
      <w:pPr>
        <w:pStyle w:val="ListParagraph"/>
        <w:ind w:left="142"/>
        <w:rPr>
          <w:rFonts w:eastAsia="Times New Roman"/>
        </w:rPr>
      </w:pPr>
      <w:r>
        <w:rPr>
          <w:rFonts w:eastAsia="Times New Roman"/>
        </w:rPr>
        <w:t xml:space="preserve">Optionally the prepared MPEG-TS </w:t>
      </w:r>
      <w:r w:rsidR="00F047DB">
        <w:rPr>
          <w:rFonts w:eastAsia="Times New Roman"/>
        </w:rPr>
        <w:t>can be stored on a local filesystem.</w:t>
      </w:r>
    </w:p>
    <w:p w14:paraId="3A575D8E" w14:textId="77777777" w:rsidR="004C4BB8" w:rsidRPr="004C4BB8" w:rsidRDefault="004C4BB8" w:rsidP="004F0416">
      <w:pPr>
        <w:pStyle w:val="ListParagraph"/>
        <w:ind w:left="142"/>
        <w:rPr>
          <w:rFonts w:eastAsia="Times New Roman"/>
        </w:rPr>
      </w:pPr>
    </w:p>
    <w:p w14:paraId="41C3E32D" w14:textId="296F9FEF" w:rsidR="00B872BE" w:rsidRDefault="004C4BB8" w:rsidP="004F0416">
      <w:pPr>
        <w:pStyle w:val="ListParagraph"/>
        <w:numPr>
          <w:ilvl w:val="0"/>
          <w:numId w:val="24"/>
        </w:numPr>
        <w:ind w:left="142"/>
        <w:rPr>
          <w:lang w:val="lv-LV"/>
        </w:rPr>
      </w:pPr>
      <w:r>
        <w:rPr>
          <w:lang w:val="lv-LV"/>
        </w:rPr>
        <w:t>Control</w:t>
      </w:r>
    </w:p>
    <w:p w14:paraId="37233ADC" w14:textId="0591CE41" w:rsidR="004C4BB8" w:rsidRDefault="004C4BB8" w:rsidP="004F0416">
      <w:pPr>
        <w:pStyle w:val="ListParagraph"/>
        <w:ind w:left="142"/>
        <w:rPr>
          <w:lang w:val="lv-LV"/>
        </w:rPr>
      </w:pPr>
      <w:r>
        <w:rPr>
          <w:lang w:val="lv-LV"/>
        </w:rPr>
        <w:t>The Control module is the HTTP server for the Web Clients and IPC client for other modules which are acting as IPC servers.</w:t>
      </w:r>
    </w:p>
    <w:p w14:paraId="0B2BE01D" w14:textId="0181A24C" w:rsidR="00F11848" w:rsidRPr="004C4BB8" w:rsidRDefault="00F11848" w:rsidP="004F0416">
      <w:pPr>
        <w:pStyle w:val="ListParagraph"/>
        <w:ind w:left="142"/>
        <w:rPr>
          <w:lang w:val="lv-LV"/>
        </w:rPr>
      </w:pPr>
      <w:r>
        <w:rPr>
          <w:lang w:val="lv-LV"/>
        </w:rPr>
        <w:t>Control module receives WEB request, parse them, forward to the corresponding sub-module and reply with the received result.</w:t>
      </w:r>
    </w:p>
    <w:p w14:paraId="44ACE03C" w14:textId="77777777" w:rsidR="004C4BB8" w:rsidRDefault="004C4BB8" w:rsidP="004F0416">
      <w:pPr>
        <w:pStyle w:val="ListParagraph"/>
        <w:ind w:left="142"/>
        <w:rPr>
          <w:lang w:val="lv-LV"/>
        </w:rPr>
      </w:pPr>
    </w:p>
    <w:p w14:paraId="43F22441" w14:textId="764244F0" w:rsidR="00F047DB" w:rsidRPr="00F95297" w:rsidRDefault="00623F79" w:rsidP="004F0416">
      <w:pPr>
        <w:ind w:left="142"/>
        <w:rPr>
          <w:lang w:val="lv-LV"/>
        </w:rPr>
      </w:pPr>
      <w:r w:rsidRPr="00F95297">
        <w:rPr>
          <w:lang w:val="lv-LV"/>
        </w:rPr>
        <w:t xml:space="preserve">Settings for each module combined into </w:t>
      </w:r>
      <w:r w:rsidR="00F95297">
        <w:rPr>
          <w:lang w:val="lv-LV"/>
        </w:rPr>
        <w:t xml:space="preserve">a </w:t>
      </w:r>
      <w:r w:rsidRPr="00F95297">
        <w:rPr>
          <w:lang w:val="lv-LV"/>
        </w:rPr>
        <w:t>collapsable panel (</w:t>
      </w:r>
      <w:r w:rsidRPr="00F95297">
        <w:rPr>
          <w:lang w:val="lv-LV"/>
        </w:rPr>
        <w:fldChar w:fldCharType="begin"/>
      </w:r>
      <w:r w:rsidRPr="00F95297">
        <w:rPr>
          <w:lang w:val="lv-LV"/>
        </w:rPr>
        <w:instrText xml:space="preserve"> REF _Ref158247501 \h </w:instrText>
      </w:r>
      <w:r w:rsidR="00F95297">
        <w:rPr>
          <w:lang w:val="lv-LV"/>
        </w:rPr>
        <w:instrText xml:space="preserve"> \* MERGEFORMAT </w:instrText>
      </w:r>
      <w:r w:rsidRPr="00F95297">
        <w:rPr>
          <w:lang w:val="lv-LV"/>
        </w:rPr>
      </w:r>
      <w:r w:rsidRPr="00F95297">
        <w:rPr>
          <w:lang w:val="lv-LV"/>
        </w:rPr>
        <w:fldChar w:fldCharType="separate"/>
      </w:r>
      <w:r w:rsidR="00E144A1">
        <w:t xml:space="preserve">Figure </w:t>
      </w:r>
      <w:r w:rsidR="00E144A1">
        <w:rPr>
          <w:noProof/>
        </w:rPr>
        <w:t>9</w:t>
      </w:r>
      <w:r w:rsidRPr="00F95297">
        <w:rPr>
          <w:lang w:val="lv-LV"/>
        </w:rPr>
        <w:fldChar w:fldCharType="end"/>
      </w:r>
      <w:r w:rsidRPr="00F95297">
        <w:rPr>
          <w:lang w:val="lv-LV"/>
        </w:rPr>
        <w:t xml:space="preserve">). </w:t>
      </w:r>
    </w:p>
    <w:p w14:paraId="6F859D4D" w14:textId="1D731F75" w:rsidR="00623F79" w:rsidRDefault="009A0927" w:rsidP="004F0416">
      <w:pPr>
        <w:pStyle w:val="ListParagraph"/>
        <w:ind w:left="142"/>
        <w:rPr>
          <w:lang w:val="lv-LV"/>
        </w:rPr>
      </w:pPr>
      <w:r w:rsidRPr="009A0927">
        <w:rPr>
          <w:noProof/>
        </w:rPr>
        <mc:AlternateContent>
          <mc:Choice Requires="wps">
            <w:drawing>
              <wp:anchor distT="0" distB="0" distL="114300" distR="114300" simplePos="0" relativeHeight="251719680" behindDoc="0" locked="0" layoutInCell="1" allowOverlap="1" wp14:anchorId="4A3E439A" wp14:editId="7E3A7C5A">
                <wp:simplePos x="0" y="0"/>
                <wp:positionH relativeFrom="column">
                  <wp:posOffset>3436620</wp:posOffset>
                </wp:positionH>
                <wp:positionV relativeFrom="paragraph">
                  <wp:posOffset>332740</wp:posOffset>
                </wp:positionV>
                <wp:extent cx="336550" cy="294640"/>
                <wp:effectExtent l="0" t="0" r="25400" b="29210"/>
                <wp:wrapNone/>
                <wp:docPr id="61" name="Straight Connector 61"/>
                <wp:cNvGraphicFramePr/>
                <a:graphic xmlns:a="http://schemas.openxmlformats.org/drawingml/2006/main">
                  <a:graphicData uri="http://schemas.microsoft.com/office/word/2010/wordprocessingShape">
                    <wps:wsp>
                      <wps:cNvCnPr/>
                      <wps:spPr>
                        <a:xfrm>
                          <a:off x="0" y="0"/>
                          <a:ext cx="336550" cy="29464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61"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6pt,26.2pt" to="297.1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" filled="t" fillcolor="#ffe5e8" strokecolor="#c00000" strokeweight=".5pt">
                <v:stroke joinstyle="miter"/>
              </v:line>
            </w:pict>
          </mc:Fallback>
        </mc:AlternateContent>
      </w:r>
      <w:r w:rsidRPr="009A0927">
        <w:rPr>
          <w:noProof/>
        </w:rPr>
        <mc:AlternateContent>
          <mc:Choice Requires="wps">
            <w:drawing>
              <wp:anchor distT="0" distB="0" distL="114300" distR="114300" simplePos="0" relativeHeight="251718656" behindDoc="0" locked="0" layoutInCell="1" allowOverlap="1" wp14:anchorId="69791E7E" wp14:editId="66985D27">
                <wp:simplePos x="0" y="0"/>
                <wp:positionH relativeFrom="column">
                  <wp:posOffset>3543325</wp:posOffset>
                </wp:positionH>
                <wp:positionV relativeFrom="paragraph">
                  <wp:posOffset>589508</wp:posOffset>
                </wp:positionV>
                <wp:extent cx="1187450" cy="374650"/>
                <wp:effectExtent l="0" t="0" r="12700" b="25400"/>
                <wp:wrapNone/>
                <wp:docPr id="60" name="Oval 60"/>
                <wp:cNvGraphicFramePr/>
                <a:graphic xmlns:a="http://schemas.openxmlformats.org/drawingml/2006/main">
                  <a:graphicData uri="http://schemas.microsoft.com/office/word/2010/wordprocessingShape">
                    <wps:wsp>
                      <wps:cNvSpPr/>
                      <wps:spPr>
                        <a:xfrm>
                          <a:off x="0" y="0"/>
                          <a:ext cx="1187450" cy="37465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769D20E2" w14:textId="0BBFF537" w:rsidR="00FD3B33" w:rsidRPr="009F45D7" w:rsidRDefault="00FD3B33" w:rsidP="009A0927">
                            <w:pPr>
                              <w:jc w:val="center"/>
                              <w:rPr>
                                <w:rFonts w:ascii="Arial Black" w:hAnsi="Arial Black"/>
                                <w:color w:val="C00000"/>
                                <w:sz w:val="14"/>
                              </w:rPr>
                            </w:pPr>
                            <w:r>
                              <w:rPr>
                                <w:rFonts w:ascii="Arial Black" w:hAnsi="Arial Black"/>
                                <w:color w:val="C00000"/>
                                <w:sz w:val="14"/>
                              </w:rPr>
                              <w:t>Extend</w:t>
                            </w:r>
                            <w:r>
                              <w:rPr>
                                <w:rFonts w:ascii="Arial Black" w:hAnsi="Arial Black"/>
                                <w:color w:val="C00000"/>
                                <w:sz w:val="14"/>
                              </w:rPr>
                              <w:br/>
                              <w:t>Collapse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0" o:spid="_x0000_s1040" style="position:absolute;left:0;text-align:left;margin-left:279pt;margin-top:46.4pt;width:93.5pt;height:2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" fillcolor="#ffe5e8" strokecolor="#c00000" strokeweight=".5pt">
                <v:stroke joinstyle="miter"/>
                <v:textbox inset="0,0,0,0">
                  <w:txbxContent>
                    <w:p w14:paraId="769D20E2" w14:textId="0BBFF537" w:rsidR="00FD3B33" w:rsidRPr="009F45D7" w:rsidRDefault="00FD3B33" w:rsidP="009A0927">
                      <w:pPr>
                        <w:jc w:val="center"/>
                        <w:rPr>
                          <w:rFonts w:ascii="Arial Black" w:hAnsi="Arial Black"/>
                          <w:color w:val="C00000"/>
                          <w:sz w:val="14"/>
                        </w:rPr>
                      </w:pPr>
                      <w:r>
                        <w:rPr>
                          <w:rFonts w:ascii="Arial Black" w:hAnsi="Arial Black"/>
                          <w:color w:val="C00000"/>
                          <w:sz w:val="14"/>
                        </w:rPr>
                        <w:t>Extend</w:t>
                      </w:r>
                      <w:r>
                        <w:rPr>
                          <w:rFonts w:ascii="Arial Black" w:hAnsi="Arial Black"/>
                          <w:color w:val="C00000"/>
                          <w:sz w:val="14"/>
                        </w:rPr>
                        <w:br/>
                        <w:t>Collapse</w:t>
                      </w:r>
                    </w:p>
                  </w:txbxContent>
                </v:textbox>
              </v:oval>
            </w:pict>
          </mc:Fallback>
        </mc:AlternateContent>
      </w:r>
      <w:r w:rsidR="0070282A" w:rsidRPr="009F45D7">
        <w:rPr>
          <w:noProof/>
        </w:rPr>
        <mc:AlternateContent>
          <mc:Choice Requires="wps">
            <w:drawing>
              <wp:anchor distT="0" distB="0" distL="114300" distR="114300" simplePos="0" relativeHeight="251716608" behindDoc="0" locked="0" layoutInCell="1" allowOverlap="1" wp14:anchorId="179C354C" wp14:editId="77ED55F3">
                <wp:simplePos x="0" y="0"/>
                <wp:positionH relativeFrom="column">
                  <wp:posOffset>3207385</wp:posOffset>
                </wp:positionH>
                <wp:positionV relativeFrom="paragraph">
                  <wp:posOffset>1420590</wp:posOffset>
                </wp:positionV>
                <wp:extent cx="336571" cy="294872"/>
                <wp:effectExtent l="0" t="0" r="25400" b="29210"/>
                <wp:wrapNone/>
                <wp:docPr id="58" name="Straight Connector 58"/>
                <wp:cNvGraphicFramePr/>
                <a:graphic xmlns:a="http://schemas.openxmlformats.org/drawingml/2006/main">
                  <a:graphicData uri="http://schemas.microsoft.com/office/word/2010/wordprocessingShape">
                    <wps:wsp>
                      <wps:cNvCnPr/>
                      <wps:spPr>
                        <a:xfrm>
                          <a:off x="0" y="0"/>
                          <a:ext cx="336571" cy="294872"/>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5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55pt,111.85pt" to="279.05pt,1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" filled="t" fillcolor="#ffe5e8" strokecolor="#c00000" strokeweight=".5pt">
                <v:stroke joinstyle="miter"/>
              </v:line>
            </w:pict>
          </mc:Fallback>
        </mc:AlternateContent>
      </w:r>
      <w:r w:rsidR="0070282A" w:rsidRPr="009F45D7">
        <w:rPr>
          <w:noProof/>
        </w:rPr>
        <mc:AlternateContent>
          <mc:Choice Requires="wps">
            <w:drawing>
              <wp:anchor distT="0" distB="0" distL="114300" distR="114300" simplePos="0" relativeHeight="251714560" behindDoc="0" locked="0" layoutInCell="1" allowOverlap="1" wp14:anchorId="020F0EFD" wp14:editId="2A4E4D29">
                <wp:simplePos x="0" y="0"/>
                <wp:positionH relativeFrom="column">
                  <wp:posOffset>3314288</wp:posOffset>
                </wp:positionH>
                <wp:positionV relativeFrom="paragraph">
                  <wp:posOffset>1677370</wp:posOffset>
                </wp:positionV>
                <wp:extent cx="1187450" cy="374650"/>
                <wp:effectExtent l="0" t="0" r="12700" b="25400"/>
                <wp:wrapNone/>
                <wp:docPr id="57" name="Oval 57"/>
                <wp:cNvGraphicFramePr/>
                <a:graphic xmlns:a="http://schemas.openxmlformats.org/drawingml/2006/main">
                  <a:graphicData uri="http://schemas.microsoft.com/office/word/2010/wordprocessingShape">
                    <wps:wsp>
                      <wps:cNvSpPr/>
                      <wps:spPr>
                        <a:xfrm>
                          <a:off x="0" y="0"/>
                          <a:ext cx="1187450" cy="37465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550CE142" w14:textId="31A3C3EF" w:rsidR="00FD3B33" w:rsidRPr="009F45D7" w:rsidRDefault="00FD3B33" w:rsidP="0070282A">
                            <w:pPr>
                              <w:jc w:val="center"/>
                              <w:rPr>
                                <w:rFonts w:ascii="Arial Black" w:hAnsi="Arial Black"/>
                                <w:color w:val="C00000"/>
                                <w:sz w:val="14"/>
                              </w:rPr>
                            </w:pPr>
                            <w:r>
                              <w:rPr>
                                <w:rFonts w:ascii="Arial Black" w:hAnsi="Arial Black"/>
                                <w:color w:val="C00000"/>
                                <w:sz w:val="14"/>
                              </w:rPr>
                              <w:t>Quick access</w:t>
                            </w:r>
                            <w:r>
                              <w:rPr>
                                <w:rFonts w:ascii="Arial Black" w:hAnsi="Arial Black"/>
                                <w:color w:val="C00000"/>
                                <w:sz w:val="14"/>
                              </w:rPr>
                              <w:br/>
                              <w:t>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7" o:spid="_x0000_s1041" style="position:absolute;left:0;text-align:left;margin-left:260.95pt;margin-top:132.1pt;width:93.5pt;height:2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" fillcolor="#ffe5e8" strokecolor="#c00000" strokeweight=".5pt">
                <v:stroke joinstyle="miter"/>
                <v:textbox inset="0,0,0,0">
                  <w:txbxContent>
                    <w:p w14:paraId="550CE142" w14:textId="31A3C3EF" w:rsidR="00FD3B33" w:rsidRPr="009F45D7" w:rsidRDefault="00FD3B33" w:rsidP="0070282A">
                      <w:pPr>
                        <w:jc w:val="center"/>
                        <w:rPr>
                          <w:rFonts w:ascii="Arial Black" w:hAnsi="Arial Black"/>
                          <w:color w:val="C00000"/>
                          <w:sz w:val="14"/>
                        </w:rPr>
                      </w:pPr>
                      <w:r>
                        <w:rPr>
                          <w:rFonts w:ascii="Arial Black" w:hAnsi="Arial Black"/>
                          <w:color w:val="C00000"/>
                          <w:sz w:val="14"/>
                        </w:rPr>
                        <w:t>Quick access</w:t>
                      </w:r>
                      <w:r>
                        <w:rPr>
                          <w:rFonts w:ascii="Arial Black" w:hAnsi="Arial Black"/>
                          <w:color w:val="C00000"/>
                          <w:sz w:val="14"/>
                        </w:rPr>
                        <w:br/>
                        <w:t>control</w:t>
                      </w:r>
                    </w:p>
                  </w:txbxContent>
                </v:textbox>
              </v:oval>
            </w:pict>
          </mc:Fallback>
        </mc:AlternateContent>
      </w:r>
      <w:r w:rsidR="0070282A" w:rsidRPr="009F45D7">
        <w:rPr>
          <w:noProof/>
        </w:rPr>
        <mc:AlternateContent>
          <mc:Choice Requires="wps">
            <w:drawing>
              <wp:anchor distT="0" distB="0" distL="114300" distR="114300" simplePos="0" relativeHeight="251712512" behindDoc="0" locked="0" layoutInCell="1" allowOverlap="1" wp14:anchorId="5D45C0D0" wp14:editId="48894017">
                <wp:simplePos x="0" y="0"/>
                <wp:positionH relativeFrom="column">
                  <wp:posOffset>-137795</wp:posOffset>
                </wp:positionH>
                <wp:positionV relativeFrom="paragraph">
                  <wp:posOffset>1528445</wp:posOffset>
                </wp:positionV>
                <wp:extent cx="1187450" cy="374650"/>
                <wp:effectExtent l="0" t="0" r="12700" b="25400"/>
                <wp:wrapNone/>
                <wp:docPr id="53" name="Oval 53"/>
                <wp:cNvGraphicFramePr/>
                <a:graphic xmlns:a="http://schemas.openxmlformats.org/drawingml/2006/main">
                  <a:graphicData uri="http://schemas.microsoft.com/office/word/2010/wordprocessingShape">
                    <wps:wsp>
                      <wps:cNvSpPr/>
                      <wps:spPr>
                        <a:xfrm>
                          <a:off x="0" y="0"/>
                          <a:ext cx="1187450" cy="374650"/>
                        </a:xfrm>
                        <a:prstGeom prst="ellips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06D0B703" w14:textId="77777777" w:rsidR="00FD3B33" w:rsidRPr="009F45D7" w:rsidRDefault="00FD3B33" w:rsidP="0070282A">
                            <w:pPr>
                              <w:jc w:val="center"/>
                              <w:rPr>
                                <w:rFonts w:ascii="Arial Black" w:hAnsi="Arial Black"/>
                                <w:color w:val="C00000"/>
                                <w:sz w:val="14"/>
                              </w:rPr>
                            </w:pPr>
                            <w:r>
                              <w:rPr>
                                <w:rFonts w:ascii="Arial Black" w:hAnsi="Arial Black"/>
                                <w:color w:val="C00000"/>
                                <w:sz w:val="14"/>
                              </w:rPr>
                              <w:t>Module State Dot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 o:spid="_x0000_s1042" style="position:absolute;left:0;text-align:left;margin-left:-10.85pt;margin-top:120.35pt;width:93.5pt;height:2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" fillcolor="#ffe5e8" strokecolor="#c00000" strokeweight=".5pt">
                <v:stroke joinstyle="miter"/>
                <v:textbox inset="0,0,0,0">
                  <w:txbxContent>
                    <w:p w14:paraId="06D0B703" w14:textId="77777777" w:rsidR="00FD3B33" w:rsidRPr="009F45D7" w:rsidRDefault="00FD3B33" w:rsidP="0070282A">
                      <w:pPr>
                        <w:jc w:val="center"/>
                        <w:rPr>
                          <w:rFonts w:ascii="Arial Black" w:hAnsi="Arial Black"/>
                          <w:color w:val="C00000"/>
                          <w:sz w:val="14"/>
                        </w:rPr>
                      </w:pPr>
                      <w:r>
                        <w:rPr>
                          <w:rFonts w:ascii="Arial Black" w:hAnsi="Arial Black"/>
                          <w:color w:val="C00000"/>
                          <w:sz w:val="14"/>
                        </w:rPr>
                        <w:t>Module State Dot</w:t>
                      </w:r>
                    </w:p>
                  </w:txbxContent>
                </v:textbox>
              </v:oval>
            </w:pict>
          </mc:Fallback>
        </mc:AlternateContent>
      </w:r>
      <w:r w:rsidR="0070282A" w:rsidRPr="009F45D7">
        <w:rPr>
          <w:noProof/>
        </w:rPr>
        <mc:AlternateContent>
          <mc:Choice Requires="wps">
            <w:drawing>
              <wp:anchor distT="0" distB="0" distL="114300" distR="114300" simplePos="0" relativeHeight="251706368" behindDoc="0" locked="0" layoutInCell="1" allowOverlap="1" wp14:anchorId="6E93DF9F" wp14:editId="624510DF">
                <wp:simplePos x="0" y="0"/>
                <wp:positionH relativeFrom="column">
                  <wp:posOffset>799817</wp:posOffset>
                </wp:positionH>
                <wp:positionV relativeFrom="paragraph">
                  <wp:posOffset>1480229</wp:posOffset>
                </wp:positionV>
                <wp:extent cx="47355" cy="95140"/>
                <wp:effectExtent l="0" t="0" r="29210" b="19685"/>
                <wp:wrapNone/>
                <wp:docPr id="54" name="Straight Connector 54"/>
                <wp:cNvGraphicFramePr/>
                <a:graphic xmlns:a="http://schemas.openxmlformats.org/drawingml/2006/main">
                  <a:graphicData uri="http://schemas.microsoft.com/office/word/2010/wordprocessingShape">
                    <wps:wsp>
                      <wps:cNvCnPr/>
                      <wps:spPr>
                        <a:xfrm flipH="1">
                          <a:off x="0" y="0"/>
                          <a:ext cx="47355" cy="95140"/>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54"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16.55pt" to="66.7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" filled="t" fillcolor="#ffe5e8" strokecolor="#c00000" strokeweight=".5pt">
                <v:stroke joinstyle="miter"/>
              </v:line>
            </w:pict>
          </mc:Fallback>
        </mc:AlternateContent>
      </w:r>
      <w:r w:rsidR="0070282A" w:rsidRPr="009F45D7">
        <w:rPr>
          <w:noProof/>
        </w:rPr>
        <mc:AlternateContent>
          <mc:Choice Requires="wps">
            <w:drawing>
              <wp:anchor distT="0" distB="0" distL="114300" distR="114300" simplePos="0" relativeHeight="251710464" behindDoc="0" locked="0" layoutInCell="1" allowOverlap="1" wp14:anchorId="7EE5F87C" wp14:editId="70EF53E8">
                <wp:simplePos x="0" y="0"/>
                <wp:positionH relativeFrom="column">
                  <wp:posOffset>408087</wp:posOffset>
                </wp:positionH>
                <wp:positionV relativeFrom="paragraph">
                  <wp:posOffset>395200</wp:posOffset>
                </wp:positionV>
                <wp:extent cx="465615" cy="1135988"/>
                <wp:effectExtent l="0" t="0" r="29845" b="26670"/>
                <wp:wrapNone/>
                <wp:docPr id="56" name="Straight Connector 56"/>
                <wp:cNvGraphicFramePr/>
                <a:graphic xmlns:a="http://schemas.openxmlformats.org/drawingml/2006/main">
                  <a:graphicData uri="http://schemas.microsoft.com/office/word/2010/wordprocessingShape">
                    <wps:wsp>
                      <wps:cNvCnPr/>
                      <wps:spPr>
                        <a:xfrm flipH="1">
                          <a:off x="0" y="0"/>
                          <a:ext cx="465615" cy="1135988"/>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56"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5pt,31.1pt" to="68.8pt,1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" filled="t" fillcolor="#ffe5e8" strokecolor="#c00000" strokeweight=".5pt">
                <v:stroke joinstyle="miter"/>
              </v:line>
            </w:pict>
          </mc:Fallback>
        </mc:AlternateContent>
      </w:r>
      <w:r w:rsidR="0070282A" w:rsidRPr="009F45D7">
        <w:rPr>
          <w:noProof/>
        </w:rPr>
        <mc:AlternateContent>
          <mc:Choice Requires="wps">
            <w:drawing>
              <wp:anchor distT="0" distB="0" distL="114300" distR="114300" simplePos="0" relativeHeight="251708416" behindDoc="0" locked="0" layoutInCell="1" allowOverlap="1" wp14:anchorId="06B54F35" wp14:editId="5356EB2F">
                <wp:simplePos x="0" y="0"/>
                <wp:positionH relativeFrom="column">
                  <wp:posOffset>607235</wp:posOffset>
                </wp:positionH>
                <wp:positionV relativeFrom="paragraph">
                  <wp:posOffset>916913</wp:posOffset>
                </wp:positionV>
                <wp:extent cx="266467" cy="614162"/>
                <wp:effectExtent l="0" t="0" r="19685" b="14605"/>
                <wp:wrapNone/>
                <wp:docPr id="55" name="Straight Connector 55"/>
                <wp:cNvGraphicFramePr/>
                <a:graphic xmlns:a="http://schemas.openxmlformats.org/drawingml/2006/main">
                  <a:graphicData uri="http://schemas.microsoft.com/office/word/2010/wordprocessingShape">
                    <wps:wsp>
                      <wps:cNvCnPr/>
                      <wps:spPr>
                        <a:xfrm flipH="1">
                          <a:off x="0" y="0"/>
                          <a:ext cx="266467" cy="614162"/>
                        </a:xfrm>
                        <a:prstGeom prst="line">
                          <a:avLst/>
                        </a:prstGeom>
                        <a:solidFill>
                          <a:srgbClr val="FFE5E8"/>
                        </a:solidFill>
                        <a:ln>
                          <a:solidFill>
                            <a:srgbClr val="C00000"/>
                          </a:solidFill>
                        </a:ln>
                      </wps:spPr>
                      <wps:style>
                        <a:lnRef idx="1">
                          <a:schemeClr val="accent5"/>
                        </a:lnRef>
                        <a:fillRef idx="2">
                          <a:schemeClr val="accent5"/>
                        </a:fillRef>
                        <a:effectRef idx="1">
                          <a:schemeClr val="accent5"/>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id="Straight Connector 55"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8pt,72.2pt" to="68.8pt,1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" filled="t" fillcolor="#ffe5e8" strokecolor="#c00000" strokeweight=".5pt">
                <v:stroke joinstyle="miter"/>
              </v:line>
            </w:pict>
          </mc:Fallback>
        </mc:AlternateContent>
      </w:r>
      <w:r w:rsidR="00A931C4">
        <w:rPr>
          <w:lang w:val="lv-LV"/>
        </w:rPr>
        <w:t xml:space="preserve">            </w:t>
      </w:r>
      <w:r w:rsidR="0070282A">
        <w:rPr>
          <w:noProof/>
        </w:rPr>
        <w:drawing>
          <wp:inline distT="0" distB="0" distL="0" distR="0" wp14:anchorId="6B8699B7" wp14:editId="2CD68F87">
            <wp:extent cx="3295650" cy="1790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95650" cy="1790700"/>
                    </a:xfrm>
                    <a:prstGeom prst="rect">
                      <a:avLst/>
                    </a:prstGeom>
                  </pic:spPr>
                </pic:pic>
              </a:graphicData>
            </a:graphic>
          </wp:inline>
        </w:drawing>
      </w:r>
    </w:p>
    <w:p w14:paraId="0EF565A0" w14:textId="77777777" w:rsidR="0070282A" w:rsidRDefault="0070282A" w:rsidP="004F0416">
      <w:pPr>
        <w:pStyle w:val="ListParagraph"/>
        <w:ind w:left="142"/>
        <w:rPr>
          <w:lang w:val="lv-LV"/>
        </w:rPr>
      </w:pPr>
    </w:p>
    <w:p w14:paraId="1DE39D14" w14:textId="230181BE" w:rsidR="00623F79" w:rsidRDefault="00623F79" w:rsidP="004F0416">
      <w:pPr>
        <w:pStyle w:val="Caption"/>
        <w:ind w:left="142"/>
      </w:pPr>
      <w:bookmarkStart w:id="18" w:name="_Ref158247501"/>
      <w:proofErr w:type="gramStart"/>
      <w:r>
        <w:t xml:space="preserve">Figure </w:t>
      </w:r>
      <w:r>
        <w:fldChar w:fldCharType="begin"/>
      </w:r>
      <w:r>
        <w:instrText xml:space="preserve"> SEQ Figure \* ARABIC </w:instrText>
      </w:r>
      <w:r>
        <w:fldChar w:fldCharType="separate"/>
      </w:r>
      <w:r w:rsidR="00E144A1">
        <w:rPr>
          <w:noProof/>
        </w:rPr>
        <w:t>9</w:t>
      </w:r>
      <w:r>
        <w:fldChar w:fldCharType="end"/>
      </w:r>
      <w:bookmarkEnd w:id="18"/>
      <w:r>
        <w:t>.</w:t>
      </w:r>
      <w:proofErr w:type="gramEnd"/>
      <w:r>
        <w:t xml:space="preserve"> </w:t>
      </w:r>
      <w:proofErr w:type="gramStart"/>
      <w:r>
        <w:t>Sub-module control panel.</w:t>
      </w:r>
      <w:proofErr w:type="gramEnd"/>
    </w:p>
    <w:p w14:paraId="5C26A5F3" w14:textId="0E2B0D52" w:rsidR="00E97D09" w:rsidRPr="00F95297" w:rsidRDefault="00F95297" w:rsidP="004F0416">
      <w:pPr>
        <w:tabs>
          <w:tab w:val="left" w:pos="1843"/>
          <w:tab w:val="left" w:pos="2552"/>
        </w:tabs>
        <w:ind w:left="142"/>
        <w:rPr>
          <w:b/>
        </w:rPr>
      </w:pPr>
      <w:r w:rsidRPr="00F95297">
        <w:rPr>
          <w:b/>
        </w:rPr>
        <w:lastRenderedPageBreak/>
        <w:t xml:space="preserve">Module </w:t>
      </w:r>
      <w:r w:rsidR="00E97D09" w:rsidRPr="00F95297">
        <w:rPr>
          <w:b/>
        </w:rPr>
        <w:t xml:space="preserve">State </w:t>
      </w:r>
      <w:r w:rsidR="0070282A">
        <w:rPr>
          <w:b/>
        </w:rPr>
        <w:t>Dot</w:t>
      </w:r>
    </w:p>
    <w:p w14:paraId="62F79C8E" w14:textId="2642A1D7" w:rsidR="00E97D09" w:rsidRDefault="00E97D09" w:rsidP="004F0416">
      <w:pPr>
        <w:tabs>
          <w:tab w:val="left" w:pos="709"/>
          <w:tab w:val="left" w:pos="993"/>
        </w:tabs>
        <w:ind w:left="142"/>
      </w:pPr>
      <w:r>
        <w:object w:dxaOrig="329" w:dyaOrig="334" w14:anchorId="1508F551">
          <v:shape id="_x0000_i1028" type="#_x0000_t75" style="width:16.4pt;height:16.7pt" o:ole="">
            <v:imagedata r:id="rId30" o:title=""/>
          </v:shape>
          <o:OLEObject Type="Embed" ProgID="Visio.Drawing.11" ShapeID="_x0000_i1028" DrawAspect="Content" ObjectID="_1809683359" r:id="rId31"/>
        </w:object>
      </w:r>
      <w:r w:rsidR="009F0D75">
        <w:tab/>
        <w:t>–</w:t>
      </w:r>
      <w:r w:rsidR="009F0D75">
        <w:tab/>
        <w:t>Error. Module is not connected.</w:t>
      </w:r>
    </w:p>
    <w:p w14:paraId="131E39D6" w14:textId="3AA5DF7B" w:rsidR="00E97D09" w:rsidRDefault="00881F19" w:rsidP="004F0416">
      <w:pPr>
        <w:tabs>
          <w:tab w:val="left" w:pos="709"/>
          <w:tab w:val="left" w:pos="993"/>
        </w:tabs>
        <w:ind w:left="142"/>
      </w:pPr>
      <w:r>
        <w:object w:dxaOrig="338" w:dyaOrig="346" w14:anchorId="0782D98E">
          <v:shape id="_x0000_i1029" type="#_x0000_t75" style="width:17.4pt;height:17.4pt" o:ole="">
            <v:imagedata r:id="rId32" o:title=""/>
          </v:shape>
          <o:OLEObject Type="Embed" ProgID="Visio.Drawing.11" ShapeID="_x0000_i1029" DrawAspect="Content" ObjectID="_1809683360" r:id="rId33"/>
        </w:object>
      </w:r>
      <w:r w:rsidR="009F0D75">
        <w:tab/>
        <w:t>–</w:t>
      </w:r>
      <w:r w:rsidR="009F0D75">
        <w:tab/>
      </w:r>
      <w:r>
        <w:t xml:space="preserve">Grey. </w:t>
      </w:r>
      <w:proofErr w:type="gramStart"/>
      <w:r w:rsidR="009F0D75">
        <w:t>Connected but not active.</w:t>
      </w:r>
      <w:proofErr w:type="gramEnd"/>
    </w:p>
    <w:p w14:paraId="15429338" w14:textId="3190B115" w:rsidR="00881F19" w:rsidRDefault="00881F19" w:rsidP="004F0416">
      <w:pPr>
        <w:tabs>
          <w:tab w:val="left" w:pos="709"/>
          <w:tab w:val="left" w:pos="993"/>
        </w:tabs>
        <w:ind w:left="142"/>
      </w:pPr>
      <w:r>
        <w:object w:dxaOrig="338" w:dyaOrig="346" w14:anchorId="33E93928">
          <v:shape id="_x0000_i1030" type="#_x0000_t75" style="width:17.4pt;height:17.4pt" o:ole="">
            <v:imagedata r:id="rId34" o:title=""/>
          </v:shape>
          <o:OLEObject Type="Embed" ProgID="Visio.Drawing.11" ShapeID="_x0000_i1030" DrawAspect="Content" ObjectID="_1809683361" r:id="rId35"/>
        </w:object>
      </w:r>
      <w:r>
        <w:tab/>
        <w:t>–</w:t>
      </w:r>
      <w:r>
        <w:tab/>
        <w:t xml:space="preserve">Red blinking. </w:t>
      </w:r>
      <w:proofErr w:type="gramStart"/>
      <w:r>
        <w:t>Recording</w:t>
      </w:r>
      <w:r w:rsidR="001C7A8C">
        <w:t>.</w:t>
      </w:r>
      <w:proofErr w:type="gramEnd"/>
    </w:p>
    <w:p w14:paraId="78FC5868" w14:textId="5E3D8CE5" w:rsidR="0070282A" w:rsidRDefault="00881F19" w:rsidP="004F0416">
      <w:pPr>
        <w:tabs>
          <w:tab w:val="left" w:pos="709"/>
          <w:tab w:val="left" w:pos="993"/>
        </w:tabs>
        <w:ind w:left="142"/>
      </w:pPr>
      <w:r>
        <w:object w:dxaOrig="465" w:dyaOrig="400" w14:anchorId="1455AD74">
          <v:shape id="_x0000_i1031" type="#_x0000_t75" style="width:23.55pt;height:20.15pt" o:ole="">
            <v:imagedata r:id="rId36" o:title=""/>
          </v:shape>
          <o:OLEObject Type="Embed" ProgID="Visio.Drawing.11" ShapeID="_x0000_i1031" DrawAspect="Content" ObjectID="_1809683362" r:id="rId37"/>
        </w:object>
      </w:r>
      <w:r>
        <w:tab/>
        <w:t>–</w:t>
      </w:r>
      <w:r>
        <w:tab/>
        <w:t xml:space="preserve">Green. </w:t>
      </w:r>
      <w:proofErr w:type="gramStart"/>
      <w:r w:rsidR="0070282A">
        <w:t>For streaming only.</w:t>
      </w:r>
      <w:proofErr w:type="gramEnd"/>
    </w:p>
    <w:p w14:paraId="2D473EF4" w14:textId="0022125C" w:rsidR="009F0D75" w:rsidRDefault="009F0D75" w:rsidP="004F0416">
      <w:pPr>
        <w:tabs>
          <w:tab w:val="left" w:pos="709"/>
          <w:tab w:val="left" w:pos="993"/>
        </w:tabs>
        <w:ind w:left="142"/>
      </w:pPr>
      <w:proofErr w:type="gramStart"/>
      <w:r>
        <w:t>Blank</w:t>
      </w:r>
      <w:r>
        <w:tab/>
        <w:t>–</w:t>
      </w:r>
      <w:r>
        <w:tab/>
        <w:t>Connected and active.</w:t>
      </w:r>
      <w:proofErr w:type="gramEnd"/>
    </w:p>
    <w:p w14:paraId="3F2A9402" w14:textId="77777777" w:rsidR="009F0D75" w:rsidRDefault="009F0D75" w:rsidP="004F0416">
      <w:pPr>
        <w:tabs>
          <w:tab w:val="left" w:pos="709"/>
          <w:tab w:val="left" w:pos="993"/>
        </w:tabs>
        <w:ind w:left="142"/>
      </w:pPr>
    </w:p>
    <w:p w14:paraId="11D7B13A" w14:textId="77777777" w:rsidR="0070282A" w:rsidRDefault="0070282A" w:rsidP="004F0416">
      <w:pPr>
        <w:tabs>
          <w:tab w:val="left" w:pos="709"/>
          <w:tab w:val="left" w:pos="993"/>
        </w:tabs>
        <w:ind w:left="142"/>
      </w:pPr>
    </w:p>
    <w:p w14:paraId="3626FA9C" w14:textId="72A07C91" w:rsidR="009F0D75" w:rsidRDefault="009F0D75" w:rsidP="004F0416">
      <w:pPr>
        <w:tabs>
          <w:tab w:val="left" w:pos="709"/>
          <w:tab w:val="left" w:pos="993"/>
        </w:tabs>
        <w:ind w:left="142"/>
      </w:pPr>
      <w:r w:rsidRPr="009F0D75">
        <w:rPr>
          <w:b/>
        </w:rPr>
        <w:t>Quick Access</w:t>
      </w:r>
      <w:r>
        <w:t xml:space="preserve"> </w:t>
      </w:r>
    </w:p>
    <w:p w14:paraId="369B734A" w14:textId="3122686B" w:rsidR="009F0D75" w:rsidRDefault="009F0D75" w:rsidP="004F0416">
      <w:pPr>
        <w:tabs>
          <w:tab w:val="left" w:pos="709"/>
          <w:tab w:val="left" w:pos="993"/>
        </w:tabs>
        <w:ind w:left="142"/>
      </w:pPr>
      <w:r>
        <w:t>The function depends on the module.</w:t>
      </w:r>
    </w:p>
    <w:p w14:paraId="100C9AC1" w14:textId="77777777" w:rsidR="009F0D75" w:rsidRDefault="009F0D75" w:rsidP="004F0416">
      <w:pPr>
        <w:tabs>
          <w:tab w:val="left" w:pos="709"/>
          <w:tab w:val="left" w:pos="993"/>
        </w:tabs>
        <w:ind w:left="142"/>
      </w:pPr>
    </w:p>
    <w:p w14:paraId="4E999556" w14:textId="4A5F2E5F" w:rsidR="009F0D75" w:rsidRDefault="009F0D75" w:rsidP="004F0416">
      <w:pPr>
        <w:tabs>
          <w:tab w:val="left" w:pos="709"/>
          <w:tab w:val="left" w:pos="993"/>
        </w:tabs>
        <w:ind w:left="142"/>
      </w:pPr>
      <w:r>
        <w:rPr>
          <w:b/>
        </w:rPr>
        <w:t>Extend/Collapse panel</w:t>
      </w:r>
    </w:p>
    <w:p w14:paraId="2645F620" w14:textId="1B732F1B" w:rsidR="009F0D75" w:rsidRPr="009F0D75" w:rsidRDefault="00F95297" w:rsidP="004F0416">
      <w:pPr>
        <w:ind w:left="142"/>
      </w:pPr>
      <w:proofErr w:type="spellStart"/>
      <w:proofErr w:type="gramStart"/>
      <w:r>
        <w:t>Self e</w:t>
      </w:r>
      <w:r w:rsidR="009F0D75">
        <w:t>vident</w:t>
      </w:r>
      <w:proofErr w:type="spellEnd"/>
      <w:r w:rsidR="009F0D75">
        <w:t>.</w:t>
      </w:r>
      <w:proofErr w:type="gramEnd"/>
    </w:p>
    <w:p w14:paraId="3B65A516" w14:textId="5B31A6A4" w:rsidR="00F047DB" w:rsidRDefault="009A0927" w:rsidP="004F0416">
      <w:pPr>
        <w:pStyle w:val="Subtitle"/>
        <w:ind w:left="142"/>
        <w:rPr>
          <w:lang w:val="lv-LV"/>
        </w:rPr>
      </w:pPr>
      <w:r>
        <w:rPr>
          <w:lang w:val="lv-LV"/>
        </w:rPr>
        <w:t>Sub-m</w:t>
      </w:r>
      <w:r w:rsidR="00F047DB">
        <w:rPr>
          <w:lang w:val="lv-LV"/>
        </w:rPr>
        <w:t>odule</w:t>
      </w:r>
      <w:r>
        <w:rPr>
          <w:lang w:val="lv-LV"/>
        </w:rPr>
        <w:t>s</w:t>
      </w:r>
      <w:r w:rsidR="00F047DB">
        <w:rPr>
          <w:lang w:val="lv-LV"/>
        </w:rPr>
        <w:t xml:space="preserve"> settings</w:t>
      </w:r>
    </w:p>
    <w:p w14:paraId="44FD8C67" w14:textId="77777777" w:rsidR="009A0927" w:rsidRDefault="009A0927" w:rsidP="004F0416">
      <w:pPr>
        <w:keepNext/>
        <w:ind w:left="142"/>
      </w:pPr>
      <w:r>
        <w:rPr>
          <w:noProof/>
          <w:lang w:eastAsia="en-US"/>
        </w:rPr>
        <w:lastRenderedPageBreak/>
        <w:drawing>
          <wp:inline distT="0" distB="0" distL="0" distR="0" wp14:anchorId="1B4E5FE2" wp14:editId="54DA6415">
            <wp:extent cx="2362809" cy="40834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64179" cy="4085803"/>
                    </a:xfrm>
                    <a:prstGeom prst="rect">
                      <a:avLst/>
                    </a:prstGeom>
                  </pic:spPr>
                </pic:pic>
              </a:graphicData>
            </a:graphic>
          </wp:inline>
        </w:drawing>
      </w:r>
      <w:r>
        <w:rPr>
          <w:noProof/>
          <w:lang w:eastAsia="en-US"/>
        </w:rPr>
        <w:drawing>
          <wp:inline distT="0" distB="0" distL="0" distR="0" wp14:anchorId="4683DF12" wp14:editId="7324925A">
            <wp:extent cx="2665647" cy="266949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67343" cy="2671197"/>
                    </a:xfrm>
                    <a:prstGeom prst="rect">
                      <a:avLst/>
                    </a:prstGeom>
                  </pic:spPr>
                </pic:pic>
              </a:graphicData>
            </a:graphic>
          </wp:inline>
        </w:drawing>
      </w:r>
    </w:p>
    <w:p w14:paraId="78799170" w14:textId="77777777" w:rsidR="009A0927" w:rsidRDefault="009A0927" w:rsidP="004F0416">
      <w:pPr>
        <w:keepNext/>
        <w:ind w:left="142"/>
      </w:pPr>
    </w:p>
    <w:p w14:paraId="353EAAAF" w14:textId="6ACD5DC3" w:rsidR="009A0927" w:rsidRDefault="009A0927" w:rsidP="004F0416">
      <w:pPr>
        <w:keepNext/>
        <w:ind w:left="142"/>
      </w:pPr>
    </w:p>
    <w:p w14:paraId="78EB180E" w14:textId="4026BDD0" w:rsidR="009F0D75" w:rsidRDefault="009A0927" w:rsidP="004F0416">
      <w:pPr>
        <w:keepNext/>
        <w:ind w:left="142"/>
      </w:pPr>
      <w:r>
        <w:rPr>
          <w:noProof/>
          <w:lang w:eastAsia="en-US"/>
        </w:rPr>
        <w:drawing>
          <wp:inline distT="0" distB="0" distL="0" distR="0" wp14:anchorId="29DE9FF6" wp14:editId="1A17101E">
            <wp:extent cx="2362809" cy="27119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63882" cy="2713172"/>
                    </a:xfrm>
                    <a:prstGeom prst="rect">
                      <a:avLst/>
                    </a:prstGeom>
                  </pic:spPr>
                </pic:pic>
              </a:graphicData>
            </a:graphic>
          </wp:inline>
        </w:drawing>
      </w:r>
    </w:p>
    <w:p w14:paraId="3EE2FE59" w14:textId="15BD200B" w:rsidR="009F0D75" w:rsidRDefault="009F0D75" w:rsidP="004F0416">
      <w:pPr>
        <w:pStyle w:val="Caption"/>
        <w:ind w:left="142"/>
      </w:pPr>
      <w:proofErr w:type="gramStart"/>
      <w:r>
        <w:t xml:space="preserve">Figure </w:t>
      </w:r>
      <w:r>
        <w:fldChar w:fldCharType="begin"/>
      </w:r>
      <w:r>
        <w:instrText xml:space="preserve"> SEQ Figure \* ARABIC </w:instrText>
      </w:r>
      <w:r>
        <w:fldChar w:fldCharType="separate"/>
      </w:r>
      <w:r w:rsidR="00E144A1">
        <w:rPr>
          <w:noProof/>
        </w:rPr>
        <w:t>10</w:t>
      </w:r>
      <w:r>
        <w:fldChar w:fldCharType="end"/>
      </w:r>
      <w:r>
        <w:t>.</w:t>
      </w:r>
      <w:proofErr w:type="gramEnd"/>
      <w:r>
        <w:t xml:space="preserve"> </w:t>
      </w:r>
      <w:r w:rsidR="009A0927">
        <w:t>Modules controls</w:t>
      </w:r>
      <w:r>
        <w:t>.</w:t>
      </w:r>
    </w:p>
    <w:p w14:paraId="2077FC6A" w14:textId="3B9ECDE9" w:rsidR="006B274D" w:rsidRDefault="009A0927" w:rsidP="004F0416">
      <w:pPr>
        <w:ind w:left="142"/>
      </w:pPr>
      <w:r>
        <w:t xml:space="preserve">Each of submodules are defined on the device side and all required information for its control elements rendering should </w:t>
      </w:r>
      <w:r w:rsidRPr="0072652A">
        <w:rPr>
          <w:i/>
        </w:rPr>
        <w:t>be obtained from the corresponding module Response</w:t>
      </w:r>
      <w:r w:rsidR="0020053E">
        <w:t xml:space="preserve"> in </w:t>
      </w:r>
      <w:r w:rsidR="0020053E" w:rsidRPr="0020053E">
        <w:rPr>
          <w:rStyle w:val="RequestCharacter"/>
        </w:rPr>
        <w:t>&lt;</w:t>
      </w:r>
      <w:proofErr w:type="spellStart"/>
      <w:r w:rsidR="0020053E" w:rsidRPr="0020053E">
        <w:rPr>
          <w:rStyle w:val="RequestCharacter"/>
        </w:rPr>
        <w:t>ctrl_</w:t>
      </w:r>
      <w:r w:rsidR="0020053E">
        <w:rPr>
          <w:rStyle w:val="RequestCharacter"/>
        </w:rPr>
        <w:t>N</w:t>
      </w:r>
      <w:proofErr w:type="spellEnd"/>
      <w:r w:rsidR="0020053E" w:rsidRPr="0020053E">
        <w:rPr>
          <w:rStyle w:val="RequestCharacter"/>
        </w:rPr>
        <w:t>&gt;</w:t>
      </w:r>
      <w:r w:rsidR="0020053E">
        <w:rPr>
          <w:rStyle w:val="RequestCharacter"/>
        </w:rPr>
        <w:t xml:space="preserve"> </w:t>
      </w:r>
      <w:r w:rsidR="0020053E" w:rsidRPr="0020053E">
        <w:t>fields</w:t>
      </w:r>
      <w:r>
        <w:t>.</w:t>
      </w:r>
    </w:p>
    <w:p w14:paraId="32E32FDB" w14:textId="77777777" w:rsidR="009A0927" w:rsidRDefault="009A0927" w:rsidP="004F0416">
      <w:pPr>
        <w:ind w:left="142"/>
      </w:pPr>
    </w:p>
    <w:p w14:paraId="649A522C" w14:textId="56071595" w:rsidR="00C03E71" w:rsidRDefault="00C03E71" w:rsidP="004F0416">
      <w:pPr>
        <w:ind w:left="142"/>
      </w:pPr>
      <w:r>
        <w:t xml:space="preserve">Each control </w:t>
      </w:r>
      <w:r w:rsidR="0020053E" w:rsidRPr="0020053E">
        <w:rPr>
          <w:rStyle w:val="RequestCharacter"/>
        </w:rPr>
        <w:t>&lt;</w:t>
      </w:r>
      <w:proofErr w:type="spellStart"/>
      <w:r w:rsidR="0020053E" w:rsidRPr="0020053E">
        <w:rPr>
          <w:rStyle w:val="RequestCharacter"/>
        </w:rPr>
        <w:t>ctrl_</w:t>
      </w:r>
      <w:r w:rsidR="0020053E">
        <w:rPr>
          <w:rStyle w:val="RequestCharacter"/>
        </w:rPr>
        <w:t>N</w:t>
      </w:r>
      <w:proofErr w:type="spellEnd"/>
      <w:r w:rsidR="0020053E" w:rsidRPr="0020053E">
        <w:rPr>
          <w:rStyle w:val="RequestCharacter"/>
        </w:rPr>
        <w:t xml:space="preserve">&gt; </w:t>
      </w:r>
      <w:r w:rsidR="0020053E">
        <w:t xml:space="preserve">object </w:t>
      </w:r>
      <w:r>
        <w:t>defined with the following JSON descr</w:t>
      </w:r>
      <w:r w:rsidR="001C7A8C">
        <w:t>i</w:t>
      </w:r>
      <w:r>
        <w:t>ption.</w:t>
      </w:r>
    </w:p>
    <w:p w14:paraId="2F62D081" w14:textId="77777777" w:rsidR="00C03E71" w:rsidRDefault="00C03E71" w:rsidP="004F0416">
      <w:pPr>
        <w:pStyle w:val="RequestParagraph"/>
        <w:ind w:left="142"/>
        <w:rPr>
          <w:sz w:val="18"/>
        </w:rPr>
      </w:pPr>
      <w:r w:rsidRPr="00356971">
        <w:rPr>
          <w:sz w:val="18"/>
        </w:rPr>
        <w:lastRenderedPageBreak/>
        <w:t>{</w:t>
      </w:r>
    </w:p>
    <w:p w14:paraId="3BA9BC82" w14:textId="070C319B" w:rsidR="00C03E71" w:rsidRDefault="00C03E71" w:rsidP="004F0416">
      <w:pPr>
        <w:pStyle w:val="RequestParagraph"/>
        <w:ind w:left="142"/>
        <w:rPr>
          <w:sz w:val="18"/>
        </w:rPr>
      </w:pPr>
      <w:r>
        <w:rPr>
          <w:sz w:val="18"/>
        </w:rPr>
        <w:t xml:space="preserve">  </w:t>
      </w: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&lt;literal&gt;</w:t>
      </w:r>
      <w:r w:rsidRPr="00356971">
        <w:rPr>
          <w:sz w:val="18"/>
        </w:rPr>
        <w:t xml:space="preserve">, </w:t>
      </w:r>
    </w:p>
    <w:p w14:paraId="786BEDF8" w14:textId="75E195AE" w:rsidR="00C03E71" w:rsidRDefault="00C03E71" w:rsidP="004F0416">
      <w:pPr>
        <w:pStyle w:val="RequestParagraph"/>
        <w:ind w:left="142"/>
        <w:rPr>
          <w:sz w:val="18"/>
        </w:rPr>
      </w:pPr>
      <w:r>
        <w:rPr>
          <w:sz w:val="18"/>
        </w:rPr>
        <w:t xml:space="preserve">  </w:t>
      </w:r>
      <w:r w:rsidRPr="00356971">
        <w:rPr>
          <w:sz w:val="18"/>
        </w:rPr>
        <w:t>“</w:t>
      </w:r>
      <w:proofErr w:type="gramStart"/>
      <w:r>
        <w:rPr>
          <w:sz w:val="18"/>
        </w:rPr>
        <w:t>label</w:t>
      </w:r>
      <w:proofErr w:type="gramEnd"/>
      <w:r w:rsidRPr="00356971">
        <w:rPr>
          <w:sz w:val="18"/>
        </w:rPr>
        <w:t xml:space="preserve">” : </w:t>
      </w:r>
      <w:r>
        <w:rPr>
          <w:sz w:val="18"/>
        </w:rPr>
        <w:t>&lt;literal&gt;</w:t>
      </w:r>
      <w:r w:rsidRPr="00356971">
        <w:rPr>
          <w:sz w:val="18"/>
        </w:rPr>
        <w:t xml:space="preserve">, </w:t>
      </w:r>
    </w:p>
    <w:p w14:paraId="12B8E49A" w14:textId="6A3825BA" w:rsidR="00C03E71" w:rsidRDefault="00C03E71" w:rsidP="004F0416">
      <w:pPr>
        <w:pStyle w:val="RequestParagraph"/>
        <w:ind w:left="142"/>
        <w:rPr>
          <w:sz w:val="18"/>
        </w:rPr>
      </w:pPr>
      <w:r>
        <w:rPr>
          <w:sz w:val="18"/>
        </w:rPr>
        <w:t xml:space="preserve">  </w:t>
      </w:r>
      <w:r w:rsidRPr="00356971">
        <w:rPr>
          <w:sz w:val="18"/>
        </w:rPr>
        <w:t>“</w:t>
      </w:r>
      <w:proofErr w:type="gramStart"/>
      <w:r w:rsidRPr="00356971">
        <w:rPr>
          <w:sz w:val="18"/>
        </w:rPr>
        <w:t>type</w:t>
      </w:r>
      <w:proofErr w:type="gramEnd"/>
      <w:r w:rsidRPr="00356971">
        <w:rPr>
          <w:sz w:val="18"/>
        </w:rPr>
        <w:t xml:space="preserve">” </w:t>
      </w:r>
      <w:r>
        <w:rPr>
          <w:sz w:val="18"/>
        </w:rPr>
        <w:t xml:space="preserve"> </w:t>
      </w:r>
      <w:r w:rsidRPr="00356971">
        <w:rPr>
          <w:sz w:val="18"/>
        </w:rPr>
        <w:t xml:space="preserve">: </w:t>
      </w:r>
      <w:r>
        <w:rPr>
          <w:sz w:val="18"/>
        </w:rPr>
        <w:t>&lt;literal&gt;</w:t>
      </w:r>
      <w:r w:rsidRPr="00356971">
        <w:rPr>
          <w:sz w:val="18"/>
        </w:rPr>
        <w:t xml:space="preserve">, </w:t>
      </w:r>
    </w:p>
    <w:p w14:paraId="5554EC86" w14:textId="78A7C397" w:rsidR="00C03E71" w:rsidRDefault="00C03E71" w:rsidP="004F0416">
      <w:pPr>
        <w:pStyle w:val="RequestParagraph"/>
        <w:ind w:left="142"/>
        <w:rPr>
          <w:sz w:val="18"/>
        </w:rPr>
      </w:pPr>
      <w:r>
        <w:rPr>
          <w:sz w:val="18"/>
        </w:rPr>
        <w:t xml:space="preserve">  “</w:t>
      </w:r>
      <w:proofErr w:type="gramStart"/>
      <w:r>
        <w:rPr>
          <w:sz w:val="18"/>
        </w:rPr>
        <w:t>state</w:t>
      </w:r>
      <w:proofErr w:type="gramEnd"/>
      <w:r>
        <w:rPr>
          <w:sz w:val="18"/>
        </w:rPr>
        <w:t>” : &lt;number&gt;,</w:t>
      </w:r>
    </w:p>
    <w:p w14:paraId="79D843A3" w14:textId="3876B635" w:rsidR="00C03E71" w:rsidRDefault="00C03E71" w:rsidP="004F0416">
      <w:pPr>
        <w:pStyle w:val="RequestParagraph"/>
        <w:ind w:left="142"/>
        <w:rPr>
          <w:sz w:val="18"/>
        </w:rPr>
      </w:pPr>
      <w:r>
        <w:rPr>
          <w:sz w:val="18"/>
        </w:rPr>
        <w:t xml:space="preserve">  “</w:t>
      </w:r>
      <w:proofErr w:type="gramStart"/>
      <w:r>
        <w:rPr>
          <w:sz w:val="18"/>
        </w:rPr>
        <w:t>value</w:t>
      </w:r>
      <w:proofErr w:type="gramEnd"/>
      <w:r>
        <w:rPr>
          <w:sz w:val="18"/>
        </w:rPr>
        <w:t>” : &lt;depends on type&gt;</w:t>
      </w:r>
      <w:r w:rsidR="000C75E1">
        <w:rPr>
          <w:sz w:val="18"/>
        </w:rPr>
        <w:t>,</w:t>
      </w:r>
    </w:p>
    <w:p w14:paraId="14B32A9E" w14:textId="2B8546D3" w:rsidR="000C75E1" w:rsidRDefault="000C75E1" w:rsidP="004F0416">
      <w:pPr>
        <w:pStyle w:val="RequestParagraph"/>
        <w:ind w:left="142"/>
        <w:rPr>
          <w:sz w:val="18"/>
        </w:rPr>
      </w:pPr>
      <w:r>
        <w:rPr>
          <w:sz w:val="18"/>
        </w:rPr>
        <w:t xml:space="preserve">  “</w:t>
      </w:r>
      <w:proofErr w:type="gramStart"/>
      <w:r>
        <w:rPr>
          <w:sz w:val="18"/>
        </w:rPr>
        <w:t>size</w:t>
      </w:r>
      <w:proofErr w:type="gramEnd"/>
      <w:r>
        <w:rPr>
          <w:sz w:val="18"/>
        </w:rPr>
        <w:t>”  : &lt;number&gt;</w:t>
      </w:r>
    </w:p>
    <w:p w14:paraId="10F722AF" w14:textId="66BAAA68" w:rsidR="00C03E71" w:rsidRDefault="00C03E71" w:rsidP="004F0416">
      <w:pPr>
        <w:pStyle w:val="RequestParagraph"/>
        <w:ind w:left="142"/>
        <w:rPr>
          <w:sz w:val="18"/>
        </w:rPr>
      </w:pPr>
      <w:r>
        <w:rPr>
          <w:sz w:val="18"/>
        </w:rPr>
        <w:t>}</w:t>
      </w:r>
    </w:p>
    <w:p w14:paraId="24C5CE5E" w14:textId="77777777" w:rsidR="00C03E71" w:rsidRDefault="00C03E71" w:rsidP="004F0416">
      <w:pPr>
        <w:ind w:left="142"/>
      </w:pPr>
    </w:p>
    <w:p w14:paraId="4C2F1DF7" w14:textId="1F9F5DB6" w:rsidR="00C03E71" w:rsidRDefault="00C03E71" w:rsidP="004F0416">
      <w:pPr>
        <w:ind w:left="142"/>
      </w:pPr>
      <w:r>
        <w:t xml:space="preserve">  “</w:t>
      </w:r>
      <w:proofErr w:type="gramStart"/>
      <w:r>
        <w:t>name</w:t>
      </w:r>
      <w:proofErr w:type="gramEnd"/>
      <w:r>
        <w:t xml:space="preserve">”  - Control name. Not exposed to a user. </w:t>
      </w:r>
      <w:proofErr w:type="gramStart"/>
      <w:r>
        <w:t>For internal use only.</w:t>
      </w:r>
      <w:proofErr w:type="gramEnd"/>
    </w:p>
    <w:p w14:paraId="79D7C366" w14:textId="75B70D93" w:rsidR="00C03E71" w:rsidRDefault="00C03E71" w:rsidP="004F0416">
      <w:pPr>
        <w:ind w:left="142"/>
      </w:pPr>
      <w:r>
        <w:t xml:space="preserve">  “</w:t>
      </w:r>
      <w:proofErr w:type="gramStart"/>
      <w:r>
        <w:t>label</w:t>
      </w:r>
      <w:proofErr w:type="gramEnd"/>
      <w:r>
        <w:t>”  - Text label shown in settings panel.</w:t>
      </w:r>
    </w:p>
    <w:p w14:paraId="6BDE2E35" w14:textId="2AFFB00C" w:rsidR="00C03E71" w:rsidRDefault="00C03E71" w:rsidP="004F0416">
      <w:pPr>
        <w:ind w:left="142"/>
      </w:pPr>
      <w:r>
        <w:t xml:space="preserve">  “</w:t>
      </w:r>
      <w:proofErr w:type="gramStart"/>
      <w:r>
        <w:t>type</w:t>
      </w:r>
      <w:proofErr w:type="gramEnd"/>
      <w:r>
        <w:t xml:space="preserve">”  - </w:t>
      </w:r>
      <w:r w:rsidR="001C7A8C">
        <w:t>T</w:t>
      </w:r>
      <w:r>
        <w:t>ype of the control:</w:t>
      </w:r>
    </w:p>
    <w:p w14:paraId="2FC59283" w14:textId="2DF920CA" w:rsidR="00C03E71" w:rsidRDefault="00C03E71" w:rsidP="008C1768">
      <w:pPr>
        <w:pStyle w:val="ListParagraph"/>
        <w:numPr>
          <w:ilvl w:val="0"/>
          <w:numId w:val="27"/>
        </w:numPr>
        <w:ind w:left="1440"/>
      </w:pPr>
      <w:r>
        <w:t>“</w:t>
      </w:r>
      <w:proofErr w:type="gramStart"/>
      <w:r w:rsidR="00056CC4">
        <w:t>edit</w:t>
      </w:r>
      <w:proofErr w:type="gramEnd"/>
      <w:r>
        <w:t>”</w:t>
      </w:r>
      <w:r w:rsidR="00056CC4">
        <w:t xml:space="preserve"> – edit box the value passed and stored as literals.</w:t>
      </w:r>
    </w:p>
    <w:p w14:paraId="12F870F3" w14:textId="2C81DFAB" w:rsidR="00C03E71" w:rsidRDefault="00C03E71" w:rsidP="008C1768">
      <w:pPr>
        <w:pStyle w:val="ListParagraph"/>
        <w:numPr>
          <w:ilvl w:val="0"/>
          <w:numId w:val="27"/>
        </w:numPr>
        <w:ind w:left="1440"/>
      </w:pPr>
      <w:r>
        <w:t>“</w:t>
      </w:r>
      <w:proofErr w:type="gramStart"/>
      <w:r>
        <w:t>switch</w:t>
      </w:r>
      <w:proofErr w:type="gramEnd"/>
      <w:r>
        <w:t>”</w:t>
      </w:r>
      <w:r w:rsidR="00056CC4">
        <w:t xml:space="preserve"> – a regular switch</w:t>
      </w:r>
      <w:r w:rsidR="001C7A8C">
        <w:t xml:space="preserve"> (checkbox)</w:t>
      </w:r>
      <w:r w:rsidR="00056CC4">
        <w:t>. The value is 0 or 1.</w:t>
      </w:r>
    </w:p>
    <w:p w14:paraId="2EECDC4F" w14:textId="51B219C1" w:rsidR="00FD615B" w:rsidRDefault="00FD615B" w:rsidP="008C1768">
      <w:pPr>
        <w:pStyle w:val="ListParagraph"/>
        <w:numPr>
          <w:ilvl w:val="0"/>
          <w:numId w:val="27"/>
        </w:numPr>
        <w:ind w:left="1440"/>
      </w:pPr>
      <w:r>
        <w:t>“</w:t>
      </w:r>
      <w:proofErr w:type="gramStart"/>
      <w:r>
        <w:t>button</w:t>
      </w:r>
      <w:proofErr w:type="gramEnd"/>
      <w:r>
        <w:t xml:space="preserve">” –  The value is </w:t>
      </w:r>
      <w:r w:rsidR="00215A05">
        <w:t xml:space="preserve">1 if </w:t>
      </w:r>
      <w:r>
        <w:t xml:space="preserve">button </w:t>
      </w:r>
      <w:r w:rsidR="00215A05">
        <w:t>is pres</w:t>
      </w:r>
      <w:r w:rsidR="00880BBA">
        <w:t>s</w:t>
      </w:r>
      <w:r w:rsidR="00215A05">
        <w:t>ed</w:t>
      </w:r>
      <w:r>
        <w:t>.</w:t>
      </w:r>
    </w:p>
    <w:p w14:paraId="384E27FF" w14:textId="4FCC9E69" w:rsidR="00C03E71" w:rsidRDefault="00FD615B" w:rsidP="008C1768">
      <w:pPr>
        <w:pStyle w:val="ListParagraph"/>
        <w:numPr>
          <w:ilvl w:val="0"/>
          <w:numId w:val="27"/>
        </w:numPr>
        <w:ind w:left="1440"/>
      </w:pPr>
      <w:r>
        <w:t xml:space="preserve"> </w:t>
      </w:r>
      <w:r w:rsidR="00056CC4">
        <w:t>“</w:t>
      </w:r>
      <w:proofErr w:type="gramStart"/>
      <w:r w:rsidR="006A36ED">
        <w:t>dropdown</w:t>
      </w:r>
      <w:proofErr w:type="gramEnd"/>
      <w:r w:rsidR="00056CC4">
        <w:t xml:space="preserve">“ </w:t>
      </w:r>
      <w:r w:rsidR="006A36ED">
        <w:t>–</w:t>
      </w:r>
      <w:r w:rsidR="00056CC4">
        <w:t xml:space="preserve"> </w:t>
      </w:r>
      <w:r w:rsidR="006A36ED">
        <w:t>dropdown list. The value is an array with literals, where 1</w:t>
      </w:r>
      <w:r w:rsidR="006A36ED" w:rsidRPr="006A36ED">
        <w:rPr>
          <w:vertAlign w:val="superscript"/>
        </w:rPr>
        <w:t>st</w:t>
      </w:r>
      <w:r w:rsidR="006A36ED">
        <w:t xml:space="preserve"> element contains current control value, while other elements are the list members.</w:t>
      </w:r>
    </w:p>
    <w:p w14:paraId="3E591439" w14:textId="65DE8EB9" w:rsidR="006A36ED" w:rsidRDefault="006A36ED" w:rsidP="008C1768">
      <w:pPr>
        <w:pStyle w:val="ListParagraph"/>
        <w:numPr>
          <w:ilvl w:val="0"/>
          <w:numId w:val="27"/>
        </w:numPr>
        <w:ind w:left="1440"/>
      </w:pPr>
      <w:r>
        <w:t>“</w:t>
      </w:r>
      <w:proofErr w:type="spellStart"/>
      <w:r>
        <w:t>slider_h</w:t>
      </w:r>
      <w:proofErr w:type="spellEnd"/>
      <w:r>
        <w:t xml:space="preserve">” – </w:t>
      </w:r>
      <w:r w:rsidR="008C1768">
        <w:t>horizontal s</w:t>
      </w:r>
      <w:r>
        <w:t>lider bar</w:t>
      </w:r>
      <w:r w:rsidR="00C956D2">
        <w:t>. The value is an array of integer [current, min, max, size]</w:t>
      </w:r>
    </w:p>
    <w:p w14:paraId="6FF35172" w14:textId="157D9D8D" w:rsidR="00794970" w:rsidRDefault="00794970" w:rsidP="008C1768">
      <w:pPr>
        <w:pStyle w:val="ListParagraph"/>
        <w:numPr>
          <w:ilvl w:val="0"/>
          <w:numId w:val="27"/>
        </w:numPr>
        <w:ind w:left="1440"/>
      </w:pPr>
      <w:r>
        <w:t xml:space="preserve"> “slider2_h” – </w:t>
      </w:r>
      <w:r w:rsidR="008C1768">
        <w:t>d</w:t>
      </w:r>
      <w:r>
        <w:t xml:space="preserve">ual </w:t>
      </w:r>
      <w:r w:rsidR="008C1768">
        <w:t xml:space="preserve">horizontal slider bar. </w:t>
      </w:r>
      <w:r>
        <w:t xml:space="preserve">The value is an array of integer </w:t>
      </w:r>
      <w:r w:rsidR="001742E0">
        <w:t xml:space="preserve">[current_1, current_2, </w:t>
      </w:r>
      <w:proofErr w:type="gramStart"/>
      <w:r w:rsidR="001742E0">
        <w:t>min</w:t>
      </w:r>
      <w:proofErr w:type="gramEnd"/>
      <w:r w:rsidR="001742E0">
        <w:t>, max</w:t>
      </w:r>
      <w:r>
        <w:t>]</w:t>
      </w:r>
      <w:r w:rsidR="001C7A8C">
        <w:t>.</w:t>
      </w:r>
    </w:p>
    <w:p w14:paraId="71632F3A" w14:textId="337DA85C" w:rsidR="001C7A8C" w:rsidRDefault="001C7A8C" w:rsidP="008C1768">
      <w:pPr>
        <w:pStyle w:val="ListParagraph"/>
        <w:ind w:left="1440"/>
      </w:pPr>
      <w:r>
        <w:rPr>
          <w:noProof/>
        </w:rPr>
        <w:drawing>
          <wp:inline distT="0" distB="0" distL="0" distR="0" wp14:anchorId="0C3ECCB1" wp14:editId="7ABA057E">
            <wp:extent cx="2883190" cy="9353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5510" cy="936111"/>
                    </a:xfrm>
                    <a:prstGeom prst="rect">
                      <a:avLst/>
                    </a:prstGeom>
                  </pic:spPr>
                </pic:pic>
              </a:graphicData>
            </a:graphic>
          </wp:inline>
        </w:drawing>
      </w:r>
      <w:r>
        <w:rPr>
          <w:noProof/>
        </w:rPr>
        <w:t xml:space="preserve"> </w:t>
      </w:r>
    </w:p>
    <w:p w14:paraId="481F32F9" w14:textId="77777777" w:rsidR="00794970" w:rsidRDefault="00794970" w:rsidP="004F0416">
      <w:pPr>
        <w:pStyle w:val="ListParagraph"/>
        <w:ind w:left="142"/>
      </w:pPr>
    </w:p>
    <w:p w14:paraId="1E5BE89B" w14:textId="32CA5026" w:rsidR="00C956D2" w:rsidRDefault="00C956D2" w:rsidP="004F0416">
      <w:pPr>
        <w:ind w:left="142"/>
      </w:pPr>
      <w:r>
        <w:t>“</w:t>
      </w:r>
      <w:proofErr w:type="gramStart"/>
      <w:r>
        <w:t>state</w:t>
      </w:r>
      <w:proofErr w:type="gramEnd"/>
      <w:r>
        <w:t xml:space="preserve">”  - State of the control. 1 – </w:t>
      </w:r>
      <w:proofErr w:type="gramStart"/>
      <w:r>
        <w:t>enabled</w:t>
      </w:r>
      <w:proofErr w:type="gramEnd"/>
      <w:r>
        <w:t xml:space="preserve">, 0 – disabled. </w:t>
      </w:r>
    </w:p>
    <w:p w14:paraId="60DFD151" w14:textId="77777777" w:rsidR="00C03E71" w:rsidRDefault="00C03E71" w:rsidP="004F0416">
      <w:pPr>
        <w:ind w:left="142"/>
      </w:pPr>
    </w:p>
    <w:p w14:paraId="3BC7F84A" w14:textId="54AED1C3" w:rsidR="001742E0" w:rsidRDefault="001742E0" w:rsidP="001742E0">
      <w:pPr>
        <w:ind w:left="142"/>
      </w:pPr>
      <w:r>
        <w:t>“</w:t>
      </w:r>
      <w:proofErr w:type="gramStart"/>
      <w:r>
        <w:t>value</w:t>
      </w:r>
      <w:proofErr w:type="gramEnd"/>
      <w:r>
        <w:t xml:space="preserve">”  - </w:t>
      </w:r>
      <w:r w:rsidR="00880BBA">
        <w:t>see above in type description</w:t>
      </w:r>
    </w:p>
    <w:p w14:paraId="0F11EA11" w14:textId="77777777" w:rsidR="008C1768" w:rsidRDefault="008C1768" w:rsidP="001742E0">
      <w:pPr>
        <w:ind w:left="142"/>
      </w:pPr>
    </w:p>
    <w:p w14:paraId="445EF7D1" w14:textId="2B541B7A" w:rsidR="001742E0" w:rsidRDefault="001742E0" w:rsidP="001742E0">
      <w:pPr>
        <w:ind w:left="142"/>
      </w:pPr>
      <w:r w:rsidRPr="008C1768">
        <w:t>“</w:t>
      </w:r>
      <w:proofErr w:type="gramStart"/>
      <w:r w:rsidRPr="008C1768">
        <w:t>size</w:t>
      </w:r>
      <w:proofErr w:type="gramEnd"/>
      <w:r w:rsidRPr="008C1768">
        <w:t>” – in symbols. If</w:t>
      </w:r>
      <w:r w:rsidR="00880BBA" w:rsidRPr="008C1768">
        <w:t xml:space="preserve"> = 0, then 100%</w:t>
      </w:r>
      <w:r>
        <w:t xml:space="preserve"> </w:t>
      </w:r>
      <w:r>
        <w:tab/>
        <w:t xml:space="preserve"> </w:t>
      </w:r>
    </w:p>
    <w:p w14:paraId="04798138" w14:textId="77777777" w:rsidR="001742E0" w:rsidRDefault="001742E0" w:rsidP="004F0416">
      <w:pPr>
        <w:ind w:left="142"/>
      </w:pPr>
    </w:p>
    <w:p w14:paraId="1BB0253D" w14:textId="35B89951" w:rsidR="0020053E" w:rsidRDefault="0020053E" w:rsidP="004F0416">
      <w:pPr>
        <w:ind w:left="142"/>
      </w:pPr>
      <w:r>
        <w:t>For example: The Capture module request &amp; response.</w:t>
      </w:r>
    </w:p>
    <w:p w14:paraId="32E890CB" w14:textId="77777777" w:rsidR="006B274D" w:rsidRDefault="006B274D" w:rsidP="004F0416">
      <w:pPr>
        <w:ind w:left="142"/>
        <w:rPr>
          <w:rFonts w:eastAsia="Times New Roman"/>
          <w:lang w:val="lv-LV"/>
        </w:rPr>
      </w:pPr>
      <w:r>
        <w:rPr>
          <w:rFonts w:eastAsia="Times New Roman"/>
          <w:lang w:val="lv-LV"/>
        </w:rPr>
        <w:t>Request:</w:t>
      </w:r>
    </w:p>
    <w:p w14:paraId="1F079896" w14:textId="655165CA" w:rsidR="006B274D" w:rsidRPr="002668C3" w:rsidRDefault="006B274D" w:rsidP="004F0416">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w:t>
      </w:r>
      <w:r w:rsidR="00623993">
        <w:t>capture</w:t>
      </w:r>
      <w:r w:rsidRPr="00891C84">
        <w:t>/</w:t>
      </w:r>
      <w:r w:rsidR="00623993">
        <w:t>g</w:t>
      </w:r>
      <w:r>
        <w:t>et</w:t>
      </w:r>
    </w:p>
    <w:p w14:paraId="017567FF" w14:textId="77777777" w:rsidR="006B274D" w:rsidRPr="002668C3" w:rsidRDefault="006B274D" w:rsidP="004F0416">
      <w:pPr>
        <w:pStyle w:val="RequestParagraph"/>
        <w:ind w:left="142"/>
      </w:pPr>
      <w:proofErr w:type="gramStart"/>
      <w:r w:rsidRPr="002668C3">
        <w:t>method</w:t>
      </w:r>
      <w:proofErr w:type="gramEnd"/>
      <w:r w:rsidRPr="002668C3">
        <w:t>: post</w:t>
      </w:r>
    </w:p>
    <w:p w14:paraId="3EF8E9B1" w14:textId="77777777" w:rsidR="00623993" w:rsidRDefault="00623993" w:rsidP="004F0416">
      <w:pPr>
        <w:ind w:left="142"/>
        <w:rPr>
          <w:rFonts w:eastAsia="Times New Roman"/>
          <w:lang w:val="lv-LV"/>
        </w:rPr>
      </w:pPr>
      <w:r>
        <w:rPr>
          <w:rFonts w:eastAsia="Times New Roman"/>
          <w:lang w:val="lv-LV"/>
        </w:rPr>
        <w:t>Response:</w:t>
      </w:r>
    </w:p>
    <w:p w14:paraId="6E2A0925" w14:textId="5BB2DF35" w:rsidR="00623993" w:rsidRPr="00356971" w:rsidRDefault="00C03E71" w:rsidP="004F0416">
      <w:pPr>
        <w:pStyle w:val="RequestParagraph"/>
        <w:ind w:left="142"/>
        <w:rPr>
          <w:sz w:val="18"/>
        </w:rPr>
      </w:pPr>
      <w:r>
        <w:rPr>
          <w:sz w:val="18"/>
        </w:rPr>
        <w:t xml:space="preserve">    </w:t>
      </w:r>
      <w:proofErr w:type="gramStart"/>
      <w:r w:rsidR="00623993" w:rsidRPr="00356971">
        <w:rPr>
          <w:sz w:val="18"/>
        </w:rPr>
        <w:t>body</w:t>
      </w:r>
      <w:proofErr w:type="gramEnd"/>
      <w:r w:rsidR="00623993" w:rsidRPr="00356971">
        <w:rPr>
          <w:sz w:val="18"/>
        </w:rPr>
        <w:t xml:space="preserve">: </w:t>
      </w:r>
    </w:p>
    <w:p w14:paraId="5DADD0DE" w14:textId="7829DA87" w:rsidR="00623993" w:rsidRDefault="00C03E71" w:rsidP="004F0416">
      <w:pPr>
        <w:pStyle w:val="RequestParagraph"/>
        <w:ind w:left="142"/>
        <w:rPr>
          <w:sz w:val="18"/>
        </w:rPr>
      </w:pPr>
      <w:r>
        <w:rPr>
          <w:sz w:val="18"/>
        </w:rPr>
        <w:t xml:space="preserve">    </w:t>
      </w:r>
      <w:r w:rsidR="00623993" w:rsidRPr="00356971">
        <w:rPr>
          <w:sz w:val="18"/>
        </w:rPr>
        <w:t>{</w:t>
      </w:r>
    </w:p>
    <w:p w14:paraId="494605B8" w14:textId="77777777" w:rsidR="0020053E" w:rsidRDefault="0020053E" w:rsidP="004F0416">
      <w:pPr>
        <w:pStyle w:val="RequestParagraph"/>
        <w:ind w:left="142"/>
        <w:rPr>
          <w:sz w:val="18"/>
        </w:rPr>
      </w:pPr>
      <w:r>
        <w:rPr>
          <w:sz w:val="18"/>
        </w:rPr>
        <w:t xml:space="preserve">     “</w:t>
      </w:r>
      <w:proofErr w:type="gramStart"/>
      <w:r>
        <w:rPr>
          <w:sz w:val="18"/>
        </w:rPr>
        <w:t>capture</w:t>
      </w:r>
      <w:proofErr w:type="gramEnd"/>
      <w:r>
        <w:rPr>
          <w:sz w:val="18"/>
        </w:rPr>
        <w:t>” : {</w:t>
      </w:r>
    </w:p>
    <w:p w14:paraId="37C8789B" w14:textId="44DB4780" w:rsidR="00DA68CB" w:rsidRPr="00356971" w:rsidRDefault="00DA68CB" w:rsidP="004F0416">
      <w:pPr>
        <w:pStyle w:val="RequestParagraph"/>
        <w:ind w:left="142"/>
        <w:rPr>
          <w:sz w:val="18"/>
        </w:rPr>
      </w:pPr>
      <w:r>
        <w:rPr>
          <w:sz w:val="18"/>
        </w:rPr>
        <w:t xml:space="preserve">          “</w:t>
      </w:r>
      <w:proofErr w:type="gramStart"/>
      <w:r>
        <w:rPr>
          <w:sz w:val="18"/>
        </w:rPr>
        <w:t>state</w:t>
      </w:r>
      <w:proofErr w:type="gramEnd"/>
      <w:r>
        <w:rPr>
          <w:sz w:val="18"/>
        </w:rPr>
        <w:t>” : “red”,</w:t>
      </w:r>
    </w:p>
    <w:p w14:paraId="794503CD" w14:textId="4B0DB206" w:rsidR="00C03E71" w:rsidRDefault="0020053E" w:rsidP="004F0416">
      <w:pPr>
        <w:pStyle w:val="RequestParagraph"/>
        <w:ind w:left="142"/>
        <w:rPr>
          <w:sz w:val="18"/>
        </w:rPr>
      </w:pPr>
      <w:r>
        <w:rPr>
          <w:sz w:val="18"/>
        </w:rPr>
        <w:t xml:space="preserve">        </w:t>
      </w:r>
      <w:r w:rsidR="00C03E71">
        <w:rPr>
          <w:sz w:val="18"/>
        </w:rPr>
        <w:t xml:space="preserve"> </w:t>
      </w:r>
      <w:r w:rsidR="00623993" w:rsidRPr="00356971">
        <w:rPr>
          <w:sz w:val="18"/>
        </w:rPr>
        <w:t xml:space="preserve"> “</w:t>
      </w:r>
      <w:proofErr w:type="spellStart"/>
      <w:r w:rsidR="00AA3DB0">
        <w:rPr>
          <w:sz w:val="18"/>
        </w:rPr>
        <w:t>hdr_control</w:t>
      </w:r>
      <w:proofErr w:type="spellEnd"/>
      <w:proofErr w:type="gramStart"/>
      <w:r w:rsidR="00623993" w:rsidRPr="00356971">
        <w:rPr>
          <w:sz w:val="18"/>
        </w:rPr>
        <w:t>” :</w:t>
      </w:r>
      <w:proofErr w:type="gramEnd"/>
      <w:r w:rsidR="00623993" w:rsidRPr="00356971">
        <w:rPr>
          <w:sz w:val="18"/>
        </w:rPr>
        <w:t xml:space="preserve"> </w:t>
      </w:r>
      <w:r w:rsidR="00AA3DB0">
        <w:rPr>
          <w:sz w:val="18"/>
        </w:rPr>
        <w:t>{ &lt;ctrl_0&gt; }</w:t>
      </w:r>
      <w:r w:rsidR="00392A77">
        <w:rPr>
          <w:sz w:val="18"/>
        </w:rPr>
        <w:t>,</w:t>
      </w:r>
    </w:p>
    <w:p w14:paraId="7032BB5F" w14:textId="3B53F727" w:rsidR="00623993" w:rsidRDefault="00C03E71" w:rsidP="004F0416">
      <w:pPr>
        <w:pStyle w:val="RequestParagraph"/>
        <w:ind w:left="142"/>
        <w:rPr>
          <w:sz w:val="18"/>
        </w:rPr>
      </w:pPr>
      <w:r>
        <w:rPr>
          <w:sz w:val="18"/>
        </w:rPr>
        <w:t xml:space="preserve">      </w:t>
      </w:r>
      <w:r w:rsidR="0020053E">
        <w:rPr>
          <w:sz w:val="18"/>
        </w:rPr>
        <w:t xml:space="preserve">    </w:t>
      </w:r>
      <w:r w:rsidR="00623993" w:rsidRPr="00356971">
        <w:rPr>
          <w:sz w:val="18"/>
        </w:rPr>
        <w:t>“</w:t>
      </w:r>
      <w:proofErr w:type="gramStart"/>
      <w:r w:rsidR="00623993" w:rsidRPr="00356971">
        <w:rPr>
          <w:sz w:val="18"/>
        </w:rPr>
        <w:t>controls</w:t>
      </w:r>
      <w:proofErr w:type="gramEnd"/>
      <w:r w:rsidR="00623993" w:rsidRPr="00356971">
        <w:rPr>
          <w:sz w:val="18"/>
        </w:rPr>
        <w:t>” : [</w:t>
      </w:r>
      <w:r>
        <w:rPr>
          <w:sz w:val="18"/>
        </w:rPr>
        <w:t xml:space="preserve"> &lt;ctrl_1&gt;, &lt;ctrl_2&gt;, … </w:t>
      </w:r>
      <w:r w:rsidR="00623993" w:rsidRPr="00356971">
        <w:rPr>
          <w:sz w:val="18"/>
        </w:rPr>
        <w:t>]</w:t>
      </w:r>
    </w:p>
    <w:p w14:paraId="1E563E36" w14:textId="7060596F" w:rsidR="0020053E" w:rsidRPr="00356971" w:rsidRDefault="0020053E" w:rsidP="004F0416">
      <w:pPr>
        <w:pStyle w:val="RequestParagraph"/>
        <w:ind w:left="142"/>
        <w:rPr>
          <w:sz w:val="18"/>
        </w:rPr>
      </w:pPr>
      <w:r>
        <w:rPr>
          <w:sz w:val="18"/>
        </w:rPr>
        <w:t xml:space="preserve">      }</w:t>
      </w:r>
    </w:p>
    <w:p w14:paraId="74C5C552" w14:textId="293119AE" w:rsidR="00623993" w:rsidRDefault="00C03E71" w:rsidP="004F0416">
      <w:pPr>
        <w:pStyle w:val="RequestParagraph"/>
        <w:ind w:left="142"/>
        <w:rPr>
          <w:sz w:val="18"/>
        </w:rPr>
      </w:pPr>
      <w:r>
        <w:rPr>
          <w:sz w:val="18"/>
        </w:rPr>
        <w:t xml:space="preserve">    </w:t>
      </w:r>
      <w:r w:rsidR="00623993" w:rsidRPr="00356971">
        <w:rPr>
          <w:sz w:val="18"/>
        </w:rPr>
        <w:t>}</w:t>
      </w:r>
    </w:p>
    <w:p w14:paraId="09A2A98C" w14:textId="77777777" w:rsidR="0051419C" w:rsidRPr="00356971" w:rsidRDefault="0051419C" w:rsidP="004F0416">
      <w:pPr>
        <w:pStyle w:val="RequestParagraph"/>
        <w:ind w:left="142"/>
        <w:rPr>
          <w:sz w:val="18"/>
        </w:rPr>
      </w:pPr>
    </w:p>
    <w:p w14:paraId="60156328" w14:textId="77777777" w:rsidR="004E55FF" w:rsidRDefault="004E55FF" w:rsidP="004F0416">
      <w:pPr>
        <w:ind w:left="142"/>
      </w:pPr>
      <w:r>
        <w:lastRenderedPageBreak/>
        <w:t>Where:</w:t>
      </w:r>
    </w:p>
    <w:p w14:paraId="39AD65D2" w14:textId="2D9BAA9A" w:rsidR="004E55FF" w:rsidRDefault="00C956D2" w:rsidP="004F0416">
      <w:pPr>
        <w:ind w:left="142"/>
      </w:pPr>
      <w:r>
        <w:t>“</w:t>
      </w:r>
      <w:proofErr w:type="gramStart"/>
      <w:r>
        <w:t>controls</w:t>
      </w:r>
      <w:proofErr w:type="gramEnd"/>
      <w:r>
        <w:t xml:space="preserve">” </w:t>
      </w:r>
      <w:r w:rsidR="004E55FF">
        <w:t xml:space="preserve"> -  </w:t>
      </w:r>
      <w:r>
        <w:t xml:space="preserve">items </w:t>
      </w:r>
      <w:r w:rsidR="004E55FF">
        <w:t xml:space="preserve">are </w:t>
      </w:r>
      <w:r>
        <w:t>JSON object</w:t>
      </w:r>
      <w:r w:rsidR="004E55FF">
        <w:t>s</w:t>
      </w:r>
      <w:r>
        <w:t xml:space="preserve"> </w:t>
      </w:r>
      <w:r w:rsidR="004E55FF">
        <w:t xml:space="preserve">in format </w:t>
      </w:r>
      <w:r>
        <w:t>described above.</w:t>
      </w:r>
      <w:r w:rsidR="004E55FF">
        <w:t xml:space="preserve"> </w:t>
      </w:r>
    </w:p>
    <w:p w14:paraId="2240798D" w14:textId="14A12F1E" w:rsidR="004E55FF" w:rsidRDefault="004E55FF" w:rsidP="004F0416">
      <w:pPr>
        <w:ind w:left="142"/>
      </w:pPr>
      <w:proofErr w:type="gramStart"/>
      <w:r>
        <w:t>“</w:t>
      </w:r>
      <w:proofErr w:type="spellStart"/>
      <w:r>
        <w:t>hdr_control</w:t>
      </w:r>
      <w:proofErr w:type="spellEnd"/>
      <w:r>
        <w:t>” – the control that placed in panel upper side and accessible when a panel is collapsed.</w:t>
      </w:r>
      <w:proofErr w:type="gramEnd"/>
    </w:p>
    <w:p w14:paraId="35F8BB91" w14:textId="77777777" w:rsidR="004E55FF" w:rsidRDefault="004E55FF" w:rsidP="004F0416">
      <w:pPr>
        <w:ind w:left="142"/>
      </w:pPr>
    </w:p>
    <w:p w14:paraId="0E3A6736" w14:textId="4C28029A" w:rsidR="007368CF" w:rsidRDefault="007368CF" w:rsidP="004F0416">
      <w:pPr>
        <w:ind w:left="142"/>
      </w:pPr>
      <w:r>
        <w:t>Upon parameters change the App sends the set request with name and a current value only.</w:t>
      </w:r>
    </w:p>
    <w:p w14:paraId="609C3225" w14:textId="5D826D32" w:rsidR="007F0389" w:rsidRDefault="007F0389" w:rsidP="004F0416">
      <w:pPr>
        <w:ind w:left="142"/>
      </w:pPr>
      <w:r>
        <w:t>??? Response also contains only values of the controls. ???</w:t>
      </w:r>
    </w:p>
    <w:p w14:paraId="7CC94EAE" w14:textId="77777777" w:rsidR="007368CF" w:rsidRDefault="007368CF" w:rsidP="004F0416">
      <w:pPr>
        <w:ind w:left="142"/>
      </w:pPr>
    </w:p>
    <w:p w14:paraId="39CC3934" w14:textId="77777777" w:rsidR="007368CF" w:rsidRDefault="007368CF" w:rsidP="004F0416">
      <w:pPr>
        <w:ind w:left="142"/>
        <w:rPr>
          <w:rFonts w:eastAsia="Times New Roman"/>
          <w:lang w:val="lv-LV"/>
        </w:rPr>
      </w:pPr>
      <w:r>
        <w:rPr>
          <w:rFonts w:eastAsia="Times New Roman"/>
          <w:lang w:val="lv-LV"/>
        </w:rPr>
        <w:t>Request:</w:t>
      </w:r>
    </w:p>
    <w:p w14:paraId="6ABB5D8C" w14:textId="2B30BEBE" w:rsidR="007368CF" w:rsidRPr="002668C3" w:rsidRDefault="007368CF" w:rsidP="004F0416">
      <w:pPr>
        <w:pStyle w:val="RequestParagraph"/>
        <w:ind w:left="142"/>
      </w:pPr>
      <w:proofErr w:type="spellStart"/>
      <w:proofErr w:type="gramStart"/>
      <w:r w:rsidRPr="002668C3">
        <w:t>uri</w:t>
      </w:r>
      <w:proofErr w:type="spellEnd"/>
      <w:proofErr w:type="gramEnd"/>
      <w:r w:rsidRPr="002668C3">
        <w:t xml:space="preserve">: </w:t>
      </w:r>
      <w:r w:rsidRPr="00891C84">
        <w:t>/</w:t>
      </w:r>
      <w:proofErr w:type="spellStart"/>
      <w:r w:rsidRPr="00891C84">
        <w:t>api</w:t>
      </w:r>
      <w:proofErr w:type="spellEnd"/>
      <w:r w:rsidRPr="00891C84">
        <w:t>/</w:t>
      </w:r>
      <w:r>
        <w:t>capture</w:t>
      </w:r>
      <w:r w:rsidRPr="00891C84">
        <w:t>/</w:t>
      </w:r>
      <w:r>
        <w:t>set</w:t>
      </w:r>
    </w:p>
    <w:p w14:paraId="3100C603" w14:textId="77777777" w:rsidR="007368CF" w:rsidRPr="002668C3" w:rsidRDefault="007368CF" w:rsidP="004F0416">
      <w:pPr>
        <w:pStyle w:val="RequestParagraph"/>
        <w:ind w:left="142"/>
      </w:pPr>
      <w:proofErr w:type="gramStart"/>
      <w:r w:rsidRPr="002668C3">
        <w:t>method</w:t>
      </w:r>
      <w:proofErr w:type="gramEnd"/>
      <w:r w:rsidRPr="002668C3">
        <w:t>: post</w:t>
      </w:r>
    </w:p>
    <w:p w14:paraId="6851E8E6" w14:textId="77777777" w:rsidR="00CC2C9E" w:rsidRDefault="007368CF" w:rsidP="004F0416">
      <w:pPr>
        <w:pStyle w:val="RequestParagraph"/>
        <w:ind w:left="142"/>
      </w:pPr>
      <w:proofErr w:type="gramStart"/>
      <w:r w:rsidRPr="002668C3">
        <w:t>body</w:t>
      </w:r>
      <w:proofErr w:type="gramEnd"/>
      <w:r w:rsidRPr="002668C3">
        <w:t xml:space="preserve">: </w:t>
      </w:r>
      <w:r>
        <w:t>{</w:t>
      </w:r>
    </w:p>
    <w:p w14:paraId="0EAE7096" w14:textId="074EF466" w:rsidR="00CC2C9E" w:rsidRDefault="00CC2C9E" w:rsidP="004F0416">
      <w:pPr>
        <w:pStyle w:val="RequestParagraph"/>
        <w:ind w:left="142"/>
        <w:rPr>
          <w:sz w:val="18"/>
        </w:rPr>
      </w:pPr>
      <w:r>
        <w:rPr>
          <w:sz w:val="18"/>
        </w:rPr>
        <w:t xml:space="preserve">         “</w:t>
      </w:r>
      <w:proofErr w:type="gramStart"/>
      <w:r>
        <w:rPr>
          <w:sz w:val="18"/>
        </w:rPr>
        <w:t>capture</w:t>
      </w:r>
      <w:proofErr w:type="gramEnd"/>
      <w:r>
        <w:rPr>
          <w:sz w:val="18"/>
        </w:rPr>
        <w:t>” : {</w:t>
      </w:r>
    </w:p>
    <w:p w14:paraId="011F8B7C" w14:textId="77777777" w:rsidR="00CC2C9E" w:rsidRDefault="00CC2C9E" w:rsidP="004F0416">
      <w:pPr>
        <w:pStyle w:val="RequestParagraph"/>
        <w:ind w:left="142"/>
        <w:rPr>
          <w:sz w:val="18"/>
        </w:rPr>
      </w:pPr>
      <w:r>
        <w:rPr>
          <w:sz w:val="18"/>
        </w:rPr>
        <w:t xml:space="preserve">             </w:t>
      </w:r>
      <w:r w:rsidRPr="00356971">
        <w:rPr>
          <w:sz w:val="18"/>
        </w:rPr>
        <w:t xml:space="preserve"> “</w:t>
      </w:r>
      <w:proofErr w:type="spellStart"/>
      <w:r>
        <w:rPr>
          <w:sz w:val="18"/>
        </w:rPr>
        <w:t>hdr_control</w:t>
      </w:r>
      <w:proofErr w:type="spellEnd"/>
      <w:proofErr w:type="gramStart"/>
      <w:r w:rsidRPr="00356971">
        <w:rPr>
          <w:sz w:val="18"/>
        </w:rPr>
        <w:t>” :</w:t>
      </w:r>
      <w:proofErr w:type="gramEnd"/>
      <w:r w:rsidRPr="00356971">
        <w:rPr>
          <w:sz w:val="18"/>
        </w:rPr>
        <w:t xml:space="preserve"> </w:t>
      </w:r>
      <w:r>
        <w:rPr>
          <w:sz w:val="18"/>
        </w:rPr>
        <w:t>{</w:t>
      </w:r>
    </w:p>
    <w:p w14:paraId="1C108961" w14:textId="228248ED" w:rsidR="00CC2C9E" w:rsidRDefault="00CC2C9E" w:rsidP="004F0416">
      <w:pPr>
        <w:pStyle w:val="RequestParagraph"/>
        <w:ind w:left="142"/>
        <w:rPr>
          <w:sz w:val="18"/>
        </w:rPr>
      </w:pPr>
      <w:r>
        <w:rPr>
          <w:sz w:val="18"/>
        </w:rPr>
        <w:t xml:space="preserve">                     “</w:t>
      </w:r>
      <w:proofErr w:type="gramStart"/>
      <w:r>
        <w:rPr>
          <w:sz w:val="18"/>
        </w:rPr>
        <w:t>value</w:t>
      </w:r>
      <w:proofErr w:type="gramEnd"/>
      <w:r>
        <w:rPr>
          <w:sz w:val="18"/>
        </w:rPr>
        <w:t>” : 1,</w:t>
      </w:r>
    </w:p>
    <w:p w14:paraId="0E8F8D4E" w14:textId="7B070C0C" w:rsidR="00CC2C9E" w:rsidRDefault="00CC2C9E" w:rsidP="004F0416">
      <w:pPr>
        <w:pStyle w:val="RequestParagraph"/>
        <w:ind w:left="142"/>
        <w:rPr>
          <w:sz w:val="18"/>
        </w:rPr>
      </w:pPr>
      <w:r>
        <w:rPr>
          <w:sz w:val="18"/>
        </w:rPr>
        <w:t xml:space="preserve">              },</w:t>
      </w:r>
    </w:p>
    <w:p w14:paraId="2EFBA410" w14:textId="54A7AF6F" w:rsidR="00CC2C9E" w:rsidRPr="00356971" w:rsidRDefault="00CC2C9E" w:rsidP="004F0416">
      <w:pPr>
        <w:pStyle w:val="RequestParagraph"/>
        <w:ind w:left="142"/>
        <w:rPr>
          <w:sz w:val="18"/>
        </w:rPr>
      </w:pPr>
      <w:r>
        <w:rPr>
          <w:sz w:val="18"/>
        </w:rPr>
        <w:t xml:space="preserve">         }</w:t>
      </w:r>
    </w:p>
    <w:p w14:paraId="27D0C1FB" w14:textId="77777777" w:rsidR="00CC2C9E" w:rsidRDefault="00CC2C9E" w:rsidP="004F0416">
      <w:pPr>
        <w:pStyle w:val="RequestParagraph"/>
        <w:ind w:left="142"/>
      </w:pPr>
    </w:p>
    <w:p w14:paraId="05B92820" w14:textId="2960B425" w:rsidR="007368CF" w:rsidRDefault="007368CF" w:rsidP="004F0416">
      <w:pPr>
        <w:pStyle w:val="RequestParagraph"/>
        <w:ind w:left="142"/>
      </w:pPr>
      <w:r>
        <w:t>}</w:t>
      </w:r>
    </w:p>
    <w:p w14:paraId="2B450E98" w14:textId="77777777" w:rsidR="007368CF" w:rsidRDefault="007368CF" w:rsidP="004F0416">
      <w:pPr>
        <w:ind w:left="142"/>
        <w:rPr>
          <w:rFonts w:eastAsia="Times New Roman"/>
          <w:lang w:val="lv-LV"/>
        </w:rPr>
      </w:pPr>
      <w:r>
        <w:rPr>
          <w:rFonts w:eastAsia="Times New Roman"/>
          <w:lang w:val="lv-LV"/>
        </w:rPr>
        <w:t>Response:</w:t>
      </w:r>
    </w:p>
    <w:p w14:paraId="134DB530" w14:textId="77777777" w:rsidR="007368CF" w:rsidRPr="00356971" w:rsidRDefault="007368CF" w:rsidP="004F0416">
      <w:pPr>
        <w:pStyle w:val="RequestParagraph"/>
        <w:ind w:left="142"/>
        <w:rPr>
          <w:sz w:val="18"/>
        </w:rPr>
      </w:pPr>
      <w:r>
        <w:rPr>
          <w:sz w:val="18"/>
        </w:rPr>
        <w:t xml:space="preserve">    </w:t>
      </w:r>
      <w:proofErr w:type="gramStart"/>
      <w:r w:rsidRPr="00356971">
        <w:rPr>
          <w:sz w:val="18"/>
        </w:rPr>
        <w:t>body</w:t>
      </w:r>
      <w:proofErr w:type="gramEnd"/>
      <w:r w:rsidRPr="00356971">
        <w:rPr>
          <w:sz w:val="18"/>
        </w:rPr>
        <w:t xml:space="preserve">: </w:t>
      </w:r>
    </w:p>
    <w:p w14:paraId="272CAF5B" w14:textId="77777777" w:rsidR="007368CF" w:rsidRDefault="007368CF" w:rsidP="004F0416">
      <w:pPr>
        <w:pStyle w:val="RequestParagraph"/>
        <w:ind w:left="142"/>
        <w:rPr>
          <w:sz w:val="18"/>
        </w:rPr>
      </w:pPr>
      <w:r>
        <w:rPr>
          <w:sz w:val="18"/>
        </w:rPr>
        <w:t xml:space="preserve">    </w:t>
      </w:r>
      <w:r w:rsidRPr="00356971">
        <w:rPr>
          <w:sz w:val="18"/>
        </w:rPr>
        <w:t>{</w:t>
      </w:r>
    </w:p>
    <w:p w14:paraId="564E3C0F" w14:textId="6AB575CB" w:rsidR="0020053E" w:rsidRPr="00356971" w:rsidRDefault="0020053E" w:rsidP="004F0416">
      <w:pPr>
        <w:pStyle w:val="RequestParagraph"/>
        <w:ind w:left="142"/>
        <w:rPr>
          <w:sz w:val="18"/>
        </w:rPr>
      </w:pPr>
      <w:r>
        <w:rPr>
          <w:sz w:val="18"/>
        </w:rPr>
        <w:t xml:space="preserve">     “</w:t>
      </w:r>
      <w:proofErr w:type="gramStart"/>
      <w:r>
        <w:rPr>
          <w:sz w:val="18"/>
        </w:rPr>
        <w:t>capture</w:t>
      </w:r>
      <w:proofErr w:type="gramEnd"/>
      <w:r>
        <w:rPr>
          <w:sz w:val="18"/>
        </w:rPr>
        <w:t>” : {</w:t>
      </w:r>
    </w:p>
    <w:p w14:paraId="604106EE" w14:textId="5DCEA92B" w:rsidR="004E55FF" w:rsidRDefault="004E55FF" w:rsidP="004F0416">
      <w:pPr>
        <w:pStyle w:val="RequestParagraph"/>
        <w:ind w:left="142"/>
        <w:rPr>
          <w:sz w:val="18"/>
        </w:rPr>
      </w:pPr>
      <w:r>
        <w:rPr>
          <w:sz w:val="18"/>
        </w:rPr>
        <w:t xml:space="preserve">    </w:t>
      </w:r>
      <w:r w:rsidR="0020053E">
        <w:rPr>
          <w:sz w:val="18"/>
        </w:rPr>
        <w:t xml:space="preserve">    </w:t>
      </w:r>
      <w:r>
        <w:rPr>
          <w:sz w:val="18"/>
        </w:rPr>
        <w:t xml:space="preserve"> </w:t>
      </w:r>
      <w:r w:rsidRPr="00356971">
        <w:rPr>
          <w:sz w:val="18"/>
        </w:rPr>
        <w:t xml:space="preserve"> “</w:t>
      </w:r>
      <w:proofErr w:type="spellStart"/>
      <w:r>
        <w:rPr>
          <w:sz w:val="18"/>
        </w:rPr>
        <w:t>hdr_control</w:t>
      </w:r>
      <w:proofErr w:type="spellEnd"/>
      <w:proofErr w:type="gramStart"/>
      <w:r w:rsidRPr="00356971">
        <w:rPr>
          <w:sz w:val="18"/>
        </w:rPr>
        <w:t>” :</w:t>
      </w:r>
      <w:proofErr w:type="gramEnd"/>
      <w:r w:rsidRPr="00356971">
        <w:rPr>
          <w:sz w:val="18"/>
        </w:rPr>
        <w:t xml:space="preserve"> </w:t>
      </w:r>
      <w:r w:rsidR="007F0389">
        <w:rPr>
          <w:sz w:val="18"/>
        </w:rPr>
        <w:t>{ “value” : 1</w:t>
      </w:r>
      <w:r>
        <w:rPr>
          <w:sz w:val="18"/>
        </w:rPr>
        <w:t xml:space="preserve"> }</w:t>
      </w:r>
      <w:r w:rsidR="00392A77">
        <w:rPr>
          <w:sz w:val="18"/>
        </w:rPr>
        <w:t>,</w:t>
      </w:r>
    </w:p>
    <w:p w14:paraId="309EB1D3" w14:textId="4FAAD9F0" w:rsidR="007368CF" w:rsidRPr="00356971" w:rsidRDefault="0020053E" w:rsidP="004F0416">
      <w:pPr>
        <w:pStyle w:val="RequestParagraph"/>
        <w:ind w:left="142"/>
        <w:rPr>
          <w:sz w:val="18"/>
        </w:rPr>
      </w:pPr>
      <w:r>
        <w:rPr>
          <w:sz w:val="18"/>
        </w:rPr>
        <w:t xml:space="preserve">    </w:t>
      </w:r>
      <w:r w:rsidR="007368CF">
        <w:rPr>
          <w:sz w:val="18"/>
        </w:rPr>
        <w:t xml:space="preserve">      </w:t>
      </w:r>
      <w:r w:rsidR="007368CF" w:rsidRPr="00356971">
        <w:rPr>
          <w:sz w:val="18"/>
        </w:rPr>
        <w:t>“controls” : [</w:t>
      </w:r>
      <w:r w:rsidR="007368CF">
        <w:rPr>
          <w:sz w:val="18"/>
        </w:rPr>
        <w:t xml:space="preserve"> </w:t>
      </w:r>
      <w:r w:rsidR="007F0389">
        <w:rPr>
          <w:sz w:val="18"/>
        </w:rPr>
        <w:t>{“option1” : {“value” : 1}}</w:t>
      </w:r>
      <w:r w:rsidR="007368CF">
        <w:rPr>
          <w:sz w:val="18"/>
        </w:rPr>
        <w:t>,</w:t>
      </w:r>
      <w:r w:rsidR="007F0389">
        <w:rPr>
          <w:sz w:val="18"/>
        </w:rPr>
        <w:t xml:space="preserve"> {“option2” : {“value” : 2}}</w:t>
      </w:r>
      <w:r w:rsidR="007368CF">
        <w:rPr>
          <w:sz w:val="18"/>
        </w:rPr>
        <w:t>,</w:t>
      </w:r>
      <w:r w:rsidR="007F0389">
        <w:rPr>
          <w:sz w:val="18"/>
        </w:rPr>
        <w:t xml:space="preserve"> ...</w:t>
      </w:r>
      <w:r w:rsidR="007368CF">
        <w:rPr>
          <w:sz w:val="18"/>
        </w:rPr>
        <w:t xml:space="preserve"> </w:t>
      </w:r>
      <w:r w:rsidR="007368CF" w:rsidRPr="00356971">
        <w:rPr>
          <w:sz w:val="18"/>
        </w:rPr>
        <w:t>]</w:t>
      </w:r>
    </w:p>
    <w:p w14:paraId="5318C2CB" w14:textId="3D52B02D" w:rsidR="007368CF" w:rsidRDefault="007368CF" w:rsidP="004F0416">
      <w:pPr>
        <w:pStyle w:val="RequestParagraph"/>
        <w:ind w:left="142"/>
        <w:rPr>
          <w:sz w:val="18"/>
        </w:rPr>
      </w:pPr>
      <w:r>
        <w:rPr>
          <w:sz w:val="18"/>
        </w:rPr>
        <w:t xml:space="preserve">    </w:t>
      </w:r>
      <w:r w:rsidR="0020053E">
        <w:rPr>
          <w:sz w:val="18"/>
        </w:rPr>
        <w:t xml:space="preserve">    </w:t>
      </w:r>
      <w:r w:rsidRPr="00356971">
        <w:rPr>
          <w:sz w:val="18"/>
        </w:rPr>
        <w:t>}</w:t>
      </w:r>
    </w:p>
    <w:p w14:paraId="5F5D3C4F" w14:textId="19E9E714" w:rsidR="0020053E" w:rsidRDefault="0020053E" w:rsidP="004F0416">
      <w:pPr>
        <w:pStyle w:val="RequestParagraph"/>
        <w:ind w:left="142"/>
        <w:rPr>
          <w:sz w:val="18"/>
        </w:rPr>
      </w:pPr>
      <w:r>
        <w:rPr>
          <w:sz w:val="18"/>
        </w:rPr>
        <w:t xml:space="preserve">    }</w:t>
      </w:r>
    </w:p>
    <w:p w14:paraId="23975448" w14:textId="77777777" w:rsidR="00794970" w:rsidRDefault="00794970" w:rsidP="004F0416">
      <w:pPr>
        <w:ind w:left="142"/>
      </w:pPr>
    </w:p>
    <w:p w14:paraId="0D186B32" w14:textId="77777777" w:rsidR="00392A77" w:rsidRDefault="00392A77" w:rsidP="004F0416">
      <w:pPr>
        <w:ind w:left="142"/>
      </w:pPr>
      <w:r>
        <w:t>In addition, in case of complex control, its description can be defined on WEB side and device will send only input parameters referencing the control by its name.</w:t>
      </w:r>
    </w:p>
    <w:p w14:paraId="7F891077" w14:textId="20F080C2" w:rsidR="00794970" w:rsidRDefault="00392A77" w:rsidP="004F0416">
      <w:pPr>
        <w:ind w:left="142"/>
      </w:pPr>
      <w:r>
        <w:t>For example,</w:t>
      </w:r>
      <w:r w:rsidR="00794970">
        <w:t xml:space="preserve"> </w:t>
      </w:r>
      <w:r w:rsidR="0051419C">
        <w:t xml:space="preserve">the </w:t>
      </w:r>
      <w:r w:rsidR="00794970">
        <w:t xml:space="preserve">Capture module setting </w:t>
      </w:r>
      <w:r w:rsidR="0051419C">
        <w:t xml:space="preserve">panel </w:t>
      </w:r>
      <w:r w:rsidR="00794970">
        <w:t>has a dedicated control – “Compression” which can be allocated in a separate collapsible panel inside the Capture settings.</w:t>
      </w:r>
    </w:p>
    <w:p w14:paraId="49003BE5" w14:textId="77777777" w:rsidR="00794970" w:rsidRDefault="00794970" w:rsidP="004F0416">
      <w:pPr>
        <w:ind w:left="142"/>
      </w:pPr>
    </w:p>
    <w:p w14:paraId="3B4DB1B2" w14:textId="6654BA9C" w:rsidR="00794970" w:rsidRDefault="00392A77" w:rsidP="004F0416">
      <w:pPr>
        <w:keepNext/>
        <w:ind w:left="142"/>
      </w:pPr>
      <w:r>
        <w:rPr>
          <w:noProof/>
          <w:lang w:eastAsia="en-US"/>
        </w:rPr>
        <w:drawing>
          <wp:inline distT="0" distB="0" distL="0" distR="0" wp14:anchorId="5B87E396" wp14:editId="203BF8E7">
            <wp:extent cx="1788566" cy="2700442"/>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9176" cy="2701363"/>
                    </a:xfrm>
                    <a:prstGeom prst="rect">
                      <a:avLst/>
                    </a:prstGeom>
                  </pic:spPr>
                </pic:pic>
              </a:graphicData>
            </a:graphic>
          </wp:inline>
        </w:drawing>
      </w:r>
    </w:p>
    <w:p w14:paraId="290692EA" w14:textId="08168F4B" w:rsidR="00794970" w:rsidRDefault="00794970" w:rsidP="004F0416">
      <w:pPr>
        <w:pStyle w:val="Caption"/>
        <w:ind w:left="142"/>
      </w:pPr>
      <w:proofErr w:type="gramStart"/>
      <w:r>
        <w:t xml:space="preserve">Figure </w:t>
      </w:r>
      <w:r>
        <w:fldChar w:fldCharType="begin"/>
      </w:r>
      <w:r>
        <w:instrText xml:space="preserve"> SEQ Figure \* ARABIC </w:instrText>
      </w:r>
      <w:r>
        <w:fldChar w:fldCharType="separate"/>
      </w:r>
      <w:r w:rsidR="00E144A1">
        <w:rPr>
          <w:noProof/>
        </w:rPr>
        <w:t>11</w:t>
      </w:r>
      <w:r>
        <w:fldChar w:fldCharType="end"/>
      </w:r>
      <w:r>
        <w:t>.</w:t>
      </w:r>
      <w:proofErr w:type="gramEnd"/>
      <w:r>
        <w:t xml:space="preserve"> </w:t>
      </w:r>
      <w:proofErr w:type="gramStart"/>
      <w:r>
        <w:t>Compression control.</w:t>
      </w:r>
      <w:proofErr w:type="gramEnd"/>
    </w:p>
    <w:p w14:paraId="6F05ADAB" w14:textId="2A873653" w:rsidR="00A31B21" w:rsidRDefault="00A31B21" w:rsidP="004F0416">
      <w:pPr>
        <w:ind w:left="142"/>
      </w:pPr>
      <w:r>
        <w:lastRenderedPageBreak/>
        <w:t xml:space="preserve">The Compression </w:t>
      </w:r>
      <w:proofErr w:type="gramStart"/>
      <w:r>
        <w:t>panel consist</w:t>
      </w:r>
      <w:proofErr w:type="gramEnd"/>
      <w:r>
        <w:t xml:space="preserve"> of the following controls:</w:t>
      </w:r>
    </w:p>
    <w:p w14:paraId="5741C69D" w14:textId="77777777" w:rsidR="00A31B21" w:rsidRDefault="00A31B21" w:rsidP="004F0416">
      <w:pPr>
        <w:ind w:left="142"/>
      </w:pPr>
    </w:p>
    <w:p w14:paraId="59D7D8A4" w14:textId="4DA6328A" w:rsidR="007F0389" w:rsidRDefault="007F0389" w:rsidP="004F0416">
      <w:pPr>
        <w:ind w:left="142"/>
      </w:pPr>
      <w:proofErr w:type="gramStart"/>
      <w:r>
        <w:t>Header control – ON/OFF switch.</w:t>
      </w:r>
      <w:proofErr w:type="gramEnd"/>
      <w:r>
        <w:t xml:space="preserve"> If compression is disabled, then there are no other controls.</w:t>
      </w:r>
    </w:p>
    <w:p w14:paraId="28D04AF1" w14:textId="77777777" w:rsidR="007F0389" w:rsidRDefault="007F0389" w:rsidP="004F0416">
      <w:pPr>
        <w:ind w:left="142"/>
      </w:pPr>
    </w:p>
    <w:p w14:paraId="7E5E003B" w14:textId="5FCF0997" w:rsidR="00A31B21" w:rsidRDefault="00A31B21" w:rsidP="004F0416">
      <w:pPr>
        <w:ind w:left="142"/>
      </w:pPr>
      <w:proofErr w:type="spellStart"/>
      <w:proofErr w:type="gramStart"/>
      <w:r>
        <w:t>Hist</w:t>
      </w:r>
      <w:r w:rsidR="007F0389">
        <w:t>ogramm</w:t>
      </w:r>
      <w:proofErr w:type="spellEnd"/>
      <w:r>
        <w:t xml:space="preserve"> – checkbox.</w:t>
      </w:r>
      <w:proofErr w:type="gramEnd"/>
      <w:r>
        <w:t xml:space="preserve"> If enabled, then the histogram should be displayed on the graph under the compression line.</w:t>
      </w:r>
    </w:p>
    <w:p w14:paraId="7BEDB51E" w14:textId="77777777" w:rsidR="007F0389" w:rsidRDefault="007F0389" w:rsidP="004F0416">
      <w:pPr>
        <w:ind w:left="142"/>
        <w:rPr>
          <w:lang w:val="ru-RU"/>
        </w:rPr>
      </w:pPr>
    </w:p>
    <w:p w14:paraId="4F01DEAC" w14:textId="77102DC3" w:rsidR="00A31B21" w:rsidRDefault="00495D2D" w:rsidP="004F0416">
      <w:pPr>
        <w:ind w:left="142"/>
        <w:rPr>
          <w:lang w:val="lv-LV"/>
        </w:rPr>
      </w:pPr>
      <w:r>
        <w:rPr>
          <w:lang w:val="lv-LV"/>
        </w:rPr>
        <w:t>“Reset”</w:t>
      </w:r>
      <w:r w:rsidR="00A31B21">
        <w:rPr>
          <w:lang w:val="lv-LV"/>
        </w:rPr>
        <w:t>– Compression reset button. Returns the compression handlers back to initial state.</w:t>
      </w:r>
    </w:p>
    <w:p w14:paraId="42B887A1" w14:textId="77777777" w:rsidR="00495D2D" w:rsidRDefault="00495D2D" w:rsidP="004F0416">
      <w:pPr>
        <w:ind w:left="142"/>
        <w:rPr>
          <w:lang w:val="lv-LV"/>
        </w:rPr>
      </w:pPr>
    </w:p>
    <w:p w14:paraId="5C83BBA9" w14:textId="6E8221A1" w:rsidR="00223AD7" w:rsidRDefault="00223AD7" w:rsidP="004F0416">
      <w:pPr>
        <w:ind w:left="142"/>
        <w:rPr>
          <w:lang w:val="lv-LV"/>
        </w:rPr>
      </w:pPr>
      <w:r>
        <w:rPr>
          <w:lang w:val="lv-LV"/>
        </w:rPr>
        <w:t xml:space="preserve">Grid – Shows current values of </w:t>
      </w:r>
      <w:r w:rsidR="00495D2D">
        <w:rPr>
          <w:lang w:val="lv-LV"/>
        </w:rPr>
        <w:t xml:space="preserve">left and right </w:t>
      </w:r>
      <w:r>
        <w:rPr>
          <w:lang w:val="lv-LV"/>
        </w:rPr>
        <w:t>handlers. The X axis - min 0, max 16384. The Y axis – min 0, max 256.</w:t>
      </w:r>
    </w:p>
    <w:p w14:paraId="6D067985" w14:textId="77777777" w:rsidR="00495D2D" w:rsidRDefault="00495D2D" w:rsidP="004F0416">
      <w:pPr>
        <w:ind w:left="142"/>
        <w:rPr>
          <w:lang w:val="lv-LV"/>
        </w:rPr>
      </w:pPr>
    </w:p>
    <w:p w14:paraId="1D70408B" w14:textId="2EE8CE75" w:rsidR="00F530DE" w:rsidRDefault="00223AD7" w:rsidP="004F0416">
      <w:pPr>
        <w:ind w:left="142"/>
      </w:pPr>
      <w:r>
        <w:rPr>
          <w:lang w:val="lv-LV"/>
        </w:rPr>
        <w:t>Handlers – Movable handlers. Each handler has X and Y coordinates according to Grid axes</w:t>
      </w:r>
      <w:r w:rsidRPr="00223AD7">
        <w:t xml:space="preserve">. </w:t>
      </w:r>
      <w:r w:rsidR="00F530DE">
        <w:t>The handlers</w:t>
      </w:r>
      <w:r w:rsidR="00495D2D">
        <w:t>’</w:t>
      </w:r>
      <w:r w:rsidR="00F530DE">
        <w:t xml:space="preserve"> coordinates also shown in the editable fields.</w:t>
      </w:r>
    </w:p>
    <w:p w14:paraId="34453C64" w14:textId="77777777" w:rsidR="00495D2D" w:rsidRDefault="00495D2D" w:rsidP="004F0416">
      <w:pPr>
        <w:ind w:left="142"/>
      </w:pPr>
    </w:p>
    <w:p w14:paraId="2C863FCE" w14:textId="4DFCAA94" w:rsidR="00223AD7" w:rsidRDefault="00223AD7" w:rsidP="004F0416">
      <w:pPr>
        <w:ind w:left="142"/>
      </w:pPr>
      <w:r>
        <w:t>During the handler</w:t>
      </w:r>
      <w:r w:rsidR="00F530DE">
        <w:t>s</w:t>
      </w:r>
      <w:r>
        <w:t xml:space="preserve"> </w:t>
      </w:r>
      <w:r w:rsidR="00F530DE">
        <w:t>dragging</w:t>
      </w:r>
      <w:r>
        <w:t xml:space="preserve"> the following rules must be followed:</w:t>
      </w:r>
    </w:p>
    <w:p w14:paraId="2E0540D4" w14:textId="2EDF8B82" w:rsidR="00223AD7" w:rsidRDefault="00495D2D" w:rsidP="00A815A7">
      <w:pPr>
        <w:pStyle w:val="ListParagraph"/>
        <w:numPr>
          <w:ilvl w:val="0"/>
          <w:numId w:val="28"/>
        </w:numPr>
        <w:ind w:left="1134"/>
        <w:rPr>
          <w:lang w:val="lv-LV"/>
        </w:rPr>
      </w:pPr>
      <w:r>
        <w:rPr>
          <w:lang w:val="lv-LV"/>
        </w:rPr>
        <w:t>Left</w:t>
      </w:r>
      <w:r w:rsidR="00223AD7" w:rsidRPr="00223AD7">
        <w:rPr>
          <w:lang w:val="lv-LV"/>
        </w:rPr>
        <w:t xml:space="preserve"> </w:t>
      </w:r>
      <w:r w:rsidR="00223AD7">
        <w:rPr>
          <w:lang w:val="lv-LV"/>
        </w:rPr>
        <w:t xml:space="preserve">X &lt; </w:t>
      </w:r>
      <w:r>
        <w:rPr>
          <w:lang w:val="lv-LV"/>
        </w:rPr>
        <w:t>Right</w:t>
      </w:r>
      <w:r w:rsidR="00223AD7">
        <w:rPr>
          <w:lang w:val="lv-LV"/>
        </w:rPr>
        <w:t xml:space="preserve"> X</w:t>
      </w:r>
    </w:p>
    <w:p w14:paraId="7FC5B574" w14:textId="534E9D1A" w:rsidR="00223AD7" w:rsidRDefault="00495D2D" w:rsidP="00A815A7">
      <w:pPr>
        <w:pStyle w:val="ListParagraph"/>
        <w:numPr>
          <w:ilvl w:val="0"/>
          <w:numId w:val="28"/>
        </w:numPr>
        <w:ind w:left="1134"/>
        <w:rPr>
          <w:lang w:val="lv-LV"/>
        </w:rPr>
      </w:pPr>
      <w:r>
        <w:rPr>
          <w:lang w:val="lv-LV"/>
        </w:rPr>
        <w:t>Left</w:t>
      </w:r>
      <w:r w:rsidR="00223AD7">
        <w:rPr>
          <w:lang w:val="lv-LV"/>
        </w:rPr>
        <w:t xml:space="preserve">Y &lt; </w:t>
      </w:r>
      <w:r>
        <w:rPr>
          <w:lang w:val="lv-LV"/>
        </w:rPr>
        <w:t>Right</w:t>
      </w:r>
      <w:r w:rsidR="00223AD7">
        <w:rPr>
          <w:lang w:val="lv-LV"/>
        </w:rPr>
        <w:t>Y</w:t>
      </w:r>
    </w:p>
    <w:p w14:paraId="2FE828C5" w14:textId="38F67202" w:rsidR="007368CF" w:rsidRDefault="00495D2D" w:rsidP="00A815A7">
      <w:pPr>
        <w:pStyle w:val="ListParagraph"/>
        <w:numPr>
          <w:ilvl w:val="0"/>
          <w:numId w:val="28"/>
        </w:numPr>
        <w:ind w:left="1134"/>
        <w:rPr>
          <w:lang w:val="lv-LV"/>
        </w:rPr>
      </w:pPr>
      <w:r>
        <w:rPr>
          <w:lang w:val="lv-LV"/>
        </w:rPr>
        <w:t>Left</w:t>
      </w:r>
      <w:r w:rsidR="007368CF">
        <w:rPr>
          <w:lang w:val="lv-LV"/>
        </w:rPr>
        <w:t xml:space="preserve"> X &gt; 0</w:t>
      </w:r>
    </w:p>
    <w:p w14:paraId="3A05F435" w14:textId="1D326907" w:rsidR="007368CF" w:rsidRDefault="00495D2D" w:rsidP="00A815A7">
      <w:pPr>
        <w:pStyle w:val="ListParagraph"/>
        <w:numPr>
          <w:ilvl w:val="0"/>
          <w:numId w:val="28"/>
        </w:numPr>
        <w:ind w:left="1134"/>
        <w:rPr>
          <w:lang w:val="lv-LV"/>
        </w:rPr>
      </w:pPr>
      <w:r>
        <w:rPr>
          <w:lang w:val="lv-LV"/>
        </w:rPr>
        <w:t>Right</w:t>
      </w:r>
      <w:r w:rsidR="007368CF">
        <w:rPr>
          <w:lang w:val="lv-LV"/>
        </w:rPr>
        <w:t xml:space="preserve"> X &lt; 16382</w:t>
      </w:r>
    </w:p>
    <w:p w14:paraId="1156B5CA" w14:textId="5D2C78A4" w:rsidR="00223AD7" w:rsidRDefault="00495D2D" w:rsidP="00A815A7">
      <w:pPr>
        <w:pStyle w:val="ListParagraph"/>
        <w:numPr>
          <w:ilvl w:val="0"/>
          <w:numId w:val="28"/>
        </w:numPr>
        <w:ind w:left="1134"/>
        <w:rPr>
          <w:lang w:val="lv-LV"/>
        </w:rPr>
      </w:pPr>
      <w:r>
        <w:rPr>
          <w:lang w:val="lv-LV"/>
        </w:rPr>
        <w:t xml:space="preserve">Right handler </w:t>
      </w:r>
      <w:r w:rsidR="00223AD7">
        <w:rPr>
          <w:lang w:val="lv-LV"/>
        </w:rPr>
        <w:t xml:space="preserve"> pushes blue to the left if </w:t>
      </w:r>
      <w:r w:rsidR="007368CF">
        <w:rPr>
          <w:lang w:val="lv-LV"/>
        </w:rPr>
        <w:t xml:space="preserve"> </w:t>
      </w:r>
      <w:r>
        <w:rPr>
          <w:lang w:val="lv-LV"/>
        </w:rPr>
        <w:t xml:space="preserve">Left </w:t>
      </w:r>
      <w:r w:rsidR="00223AD7">
        <w:rPr>
          <w:lang w:val="lv-LV"/>
        </w:rPr>
        <w:t xml:space="preserve">X == </w:t>
      </w:r>
      <w:r>
        <w:rPr>
          <w:lang w:val="lv-LV"/>
        </w:rPr>
        <w:t xml:space="preserve">Right </w:t>
      </w:r>
      <w:r w:rsidR="00223AD7">
        <w:rPr>
          <w:lang w:val="lv-LV"/>
        </w:rPr>
        <w:t>X</w:t>
      </w:r>
      <w:r w:rsidR="007368CF">
        <w:rPr>
          <w:lang w:val="lv-LV"/>
        </w:rPr>
        <w:t xml:space="preserve"> + 1</w:t>
      </w:r>
    </w:p>
    <w:p w14:paraId="763FAB98" w14:textId="11947E50" w:rsidR="007368CF" w:rsidRDefault="00495D2D" w:rsidP="00A815A7">
      <w:pPr>
        <w:pStyle w:val="ListParagraph"/>
        <w:numPr>
          <w:ilvl w:val="0"/>
          <w:numId w:val="28"/>
        </w:numPr>
        <w:ind w:left="1134"/>
        <w:rPr>
          <w:lang w:val="lv-LV"/>
        </w:rPr>
      </w:pPr>
      <w:r>
        <w:rPr>
          <w:lang w:val="lv-LV"/>
        </w:rPr>
        <w:t xml:space="preserve">Left handler </w:t>
      </w:r>
      <w:r w:rsidR="007368CF">
        <w:rPr>
          <w:lang w:val="lv-LV"/>
        </w:rPr>
        <w:t xml:space="preserve">pushes </w:t>
      </w:r>
      <w:r>
        <w:rPr>
          <w:lang w:val="lv-LV"/>
        </w:rPr>
        <w:t xml:space="preserve">right </w:t>
      </w:r>
      <w:r w:rsidR="007368CF">
        <w:rPr>
          <w:lang w:val="lv-LV"/>
        </w:rPr>
        <w:t xml:space="preserve">to the right if  </w:t>
      </w:r>
      <w:r>
        <w:rPr>
          <w:lang w:val="lv-LV"/>
        </w:rPr>
        <w:t>Left</w:t>
      </w:r>
      <w:r w:rsidR="007368CF">
        <w:rPr>
          <w:lang w:val="lv-LV"/>
        </w:rPr>
        <w:t xml:space="preserve"> X == </w:t>
      </w:r>
      <w:r>
        <w:rPr>
          <w:lang w:val="lv-LV"/>
        </w:rPr>
        <w:t>Right</w:t>
      </w:r>
      <w:r w:rsidR="007368CF">
        <w:rPr>
          <w:lang w:val="lv-LV"/>
        </w:rPr>
        <w:t xml:space="preserve"> X – 1</w:t>
      </w:r>
    </w:p>
    <w:p w14:paraId="0FF825C6" w14:textId="47058573" w:rsidR="007368CF" w:rsidRDefault="007368CF" w:rsidP="00A815A7">
      <w:pPr>
        <w:pStyle w:val="ListParagraph"/>
        <w:numPr>
          <w:ilvl w:val="0"/>
          <w:numId w:val="28"/>
        </w:numPr>
        <w:ind w:left="1134"/>
        <w:rPr>
          <w:lang w:val="lv-LV"/>
        </w:rPr>
      </w:pPr>
      <w:r>
        <w:rPr>
          <w:lang w:val="lv-LV"/>
        </w:rPr>
        <w:t xml:space="preserve">Same as 5, 6 but on Y axis. </w:t>
      </w:r>
      <w:r w:rsidR="00495D2D">
        <w:rPr>
          <w:lang w:val="lv-LV"/>
        </w:rPr>
        <w:t xml:space="preserve">Right handler </w:t>
      </w:r>
      <w:r>
        <w:rPr>
          <w:lang w:val="lv-LV"/>
        </w:rPr>
        <w:t xml:space="preserve">pushes </w:t>
      </w:r>
      <w:r w:rsidR="00495D2D">
        <w:rPr>
          <w:lang w:val="lv-LV"/>
        </w:rPr>
        <w:t xml:space="preserve">the Left one </w:t>
      </w:r>
      <w:r>
        <w:rPr>
          <w:lang w:val="lv-LV"/>
        </w:rPr>
        <w:t xml:space="preserve">down, </w:t>
      </w:r>
      <w:r w:rsidR="00495D2D">
        <w:rPr>
          <w:lang w:val="lv-LV"/>
        </w:rPr>
        <w:t xml:space="preserve">Left handler </w:t>
      </w:r>
      <w:r>
        <w:rPr>
          <w:lang w:val="lv-LV"/>
        </w:rPr>
        <w:t xml:space="preserve">pushes </w:t>
      </w:r>
      <w:r w:rsidR="00495D2D">
        <w:rPr>
          <w:lang w:val="lv-LV"/>
        </w:rPr>
        <w:t xml:space="preserve">the right one </w:t>
      </w:r>
      <w:r>
        <w:rPr>
          <w:lang w:val="lv-LV"/>
        </w:rPr>
        <w:t>up.</w:t>
      </w:r>
    </w:p>
    <w:p w14:paraId="6C83C56E" w14:textId="77777777" w:rsidR="00CF1865" w:rsidRDefault="00CF1865" w:rsidP="004F0416">
      <w:pPr>
        <w:ind w:left="142"/>
      </w:pPr>
    </w:p>
    <w:p w14:paraId="70C8508E" w14:textId="674551EE" w:rsidR="00215A05" w:rsidRDefault="00215A05" w:rsidP="004F0416">
      <w:pPr>
        <w:ind w:left="142"/>
        <w:rPr>
          <w:rFonts w:eastAsia="Times New Roman"/>
          <w:lang w:val="lv-LV"/>
        </w:rPr>
      </w:pPr>
      <w:r>
        <w:rPr>
          <w:rFonts w:eastAsia="Times New Roman"/>
          <w:lang w:val="lv-LV"/>
        </w:rPr>
        <w:t>Compression control response:</w:t>
      </w:r>
    </w:p>
    <w:p w14:paraId="0CBDBFB4" w14:textId="77777777" w:rsidR="00F530DE" w:rsidRDefault="00F530DE" w:rsidP="004F0416">
      <w:pPr>
        <w:pStyle w:val="RequestParagraph"/>
        <w:ind w:left="142"/>
        <w:rPr>
          <w:sz w:val="18"/>
        </w:rPr>
      </w:pPr>
      <w:r w:rsidRPr="00356971">
        <w:rPr>
          <w:sz w:val="18"/>
        </w:rPr>
        <w:t>{</w:t>
      </w:r>
    </w:p>
    <w:p w14:paraId="667011F6" w14:textId="5CDC4220" w:rsidR="00F530DE" w:rsidRDefault="00F530DE" w:rsidP="004F0416">
      <w:pPr>
        <w:pStyle w:val="RequestParagraph"/>
        <w:ind w:left="142"/>
        <w:rPr>
          <w:sz w:val="18"/>
        </w:rPr>
      </w:pPr>
      <w:r>
        <w:rPr>
          <w:sz w:val="18"/>
        </w:rPr>
        <w:t xml:space="preserve">  </w:t>
      </w: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r w:rsidR="00CF1865">
        <w:rPr>
          <w:sz w:val="18"/>
        </w:rPr>
        <w:t>c</w:t>
      </w:r>
      <w:r>
        <w:rPr>
          <w:sz w:val="18"/>
        </w:rPr>
        <w:t>ompression_v0”</w:t>
      </w:r>
      <w:r w:rsidRPr="00356971">
        <w:rPr>
          <w:sz w:val="18"/>
        </w:rPr>
        <w:t xml:space="preserve">, </w:t>
      </w:r>
    </w:p>
    <w:p w14:paraId="746E05B2" w14:textId="43BDC63B" w:rsidR="00F530DE" w:rsidRDefault="00F530DE" w:rsidP="004F0416">
      <w:pPr>
        <w:pStyle w:val="RequestParagraph"/>
        <w:ind w:left="142"/>
        <w:rPr>
          <w:sz w:val="18"/>
        </w:rPr>
      </w:pPr>
      <w:r>
        <w:rPr>
          <w:sz w:val="18"/>
        </w:rPr>
        <w:t xml:space="preserve">  </w:t>
      </w:r>
      <w:r w:rsidRPr="00356971">
        <w:rPr>
          <w:sz w:val="18"/>
        </w:rPr>
        <w:t>“</w:t>
      </w:r>
      <w:proofErr w:type="gramStart"/>
      <w:r>
        <w:rPr>
          <w:sz w:val="18"/>
        </w:rPr>
        <w:t>label</w:t>
      </w:r>
      <w:proofErr w:type="gramEnd"/>
      <w:r w:rsidRPr="00356971">
        <w:rPr>
          <w:sz w:val="18"/>
        </w:rPr>
        <w:t xml:space="preserve">” : </w:t>
      </w:r>
      <w:r>
        <w:rPr>
          <w:sz w:val="18"/>
        </w:rPr>
        <w:t>“Compression”</w:t>
      </w:r>
      <w:r w:rsidRPr="00356971">
        <w:rPr>
          <w:sz w:val="18"/>
        </w:rPr>
        <w:t xml:space="preserve">, </w:t>
      </w:r>
    </w:p>
    <w:p w14:paraId="3BDD7D1E" w14:textId="56D2AC87" w:rsidR="00F530DE" w:rsidRDefault="00F530DE" w:rsidP="004F0416">
      <w:pPr>
        <w:pStyle w:val="RequestParagraph"/>
        <w:ind w:left="142"/>
        <w:rPr>
          <w:sz w:val="18"/>
        </w:rPr>
      </w:pPr>
      <w:r>
        <w:rPr>
          <w:sz w:val="18"/>
        </w:rPr>
        <w:t xml:space="preserve">  </w:t>
      </w:r>
      <w:r w:rsidRPr="00356971">
        <w:rPr>
          <w:sz w:val="18"/>
        </w:rPr>
        <w:t>“</w:t>
      </w:r>
      <w:proofErr w:type="gramStart"/>
      <w:r w:rsidRPr="00356971">
        <w:rPr>
          <w:sz w:val="18"/>
        </w:rPr>
        <w:t>type</w:t>
      </w:r>
      <w:proofErr w:type="gramEnd"/>
      <w:r w:rsidRPr="00356971">
        <w:rPr>
          <w:sz w:val="18"/>
        </w:rPr>
        <w:t xml:space="preserve">” </w:t>
      </w:r>
      <w:r>
        <w:rPr>
          <w:sz w:val="18"/>
        </w:rPr>
        <w:t xml:space="preserve"> </w:t>
      </w:r>
      <w:r w:rsidRPr="00356971">
        <w:rPr>
          <w:sz w:val="18"/>
        </w:rPr>
        <w:t xml:space="preserve">: </w:t>
      </w:r>
      <w:r w:rsidR="00CF1865">
        <w:rPr>
          <w:sz w:val="18"/>
        </w:rPr>
        <w:t>“custom”</w:t>
      </w:r>
      <w:r w:rsidRPr="00356971">
        <w:rPr>
          <w:sz w:val="18"/>
        </w:rPr>
        <w:t xml:space="preserve">, </w:t>
      </w:r>
    </w:p>
    <w:p w14:paraId="3B15C0B0" w14:textId="67876029" w:rsidR="00F530DE" w:rsidRDefault="00F530DE" w:rsidP="004F0416">
      <w:pPr>
        <w:pStyle w:val="RequestParagraph"/>
        <w:ind w:left="142"/>
        <w:rPr>
          <w:sz w:val="18"/>
        </w:rPr>
      </w:pPr>
      <w:r>
        <w:rPr>
          <w:sz w:val="18"/>
        </w:rPr>
        <w:t xml:space="preserve">  “</w:t>
      </w:r>
      <w:proofErr w:type="gramStart"/>
      <w:r>
        <w:rPr>
          <w:sz w:val="18"/>
        </w:rPr>
        <w:t>state</w:t>
      </w:r>
      <w:proofErr w:type="gramEnd"/>
      <w:r>
        <w:rPr>
          <w:sz w:val="18"/>
        </w:rPr>
        <w:t xml:space="preserve">” : </w:t>
      </w:r>
      <w:r w:rsidR="00CF1865">
        <w:rPr>
          <w:sz w:val="18"/>
        </w:rPr>
        <w:t>1</w:t>
      </w:r>
      <w:r>
        <w:rPr>
          <w:sz w:val="18"/>
        </w:rPr>
        <w:t>,</w:t>
      </w:r>
    </w:p>
    <w:p w14:paraId="03021A5A" w14:textId="77777777" w:rsidR="00215A05" w:rsidRDefault="00F530DE" w:rsidP="004F0416">
      <w:pPr>
        <w:pStyle w:val="RequestParagraph"/>
        <w:ind w:left="142"/>
        <w:rPr>
          <w:sz w:val="18"/>
        </w:rPr>
      </w:pPr>
      <w:r>
        <w:rPr>
          <w:sz w:val="18"/>
        </w:rPr>
        <w:t xml:space="preserve">  “</w:t>
      </w:r>
      <w:proofErr w:type="gramStart"/>
      <w:r>
        <w:rPr>
          <w:sz w:val="18"/>
        </w:rPr>
        <w:t>value</w:t>
      </w:r>
      <w:proofErr w:type="gramEnd"/>
      <w:r>
        <w:rPr>
          <w:sz w:val="18"/>
        </w:rPr>
        <w:t>” :</w:t>
      </w:r>
      <w:r w:rsidR="00CF1865">
        <w:rPr>
          <w:sz w:val="18"/>
        </w:rPr>
        <w:t xml:space="preserve"> </w:t>
      </w:r>
    </w:p>
    <w:p w14:paraId="1905A152" w14:textId="02B99CB5" w:rsidR="00CF1865" w:rsidRDefault="00CF1865" w:rsidP="004F0416">
      <w:pPr>
        <w:pStyle w:val="RequestParagraph"/>
        <w:ind w:left="142" w:firstLine="567"/>
        <w:rPr>
          <w:sz w:val="18"/>
        </w:rPr>
      </w:pPr>
      <w:r>
        <w:rPr>
          <w:sz w:val="18"/>
        </w:rPr>
        <w:t>[</w:t>
      </w:r>
      <w:r w:rsidR="00F530DE">
        <w:rPr>
          <w:sz w:val="18"/>
        </w:rPr>
        <w:t xml:space="preserve"> </w:t>
      </w:r>
    </w:p>
    <w:p w14:paraId="065A95B8" w14:textId="080A8A9A" w:rsidR="00CF1865" w:rsidRDefault="00CF1865" w:rsidP="004F0416">
      <w:pPr>
        <w:pStyle w:val="RequestParagraph"/>
        <w:ind w:left="142" w:firstLine="851"/>
        <w:rPr>
          <w:sz w:val="18"/>
        </w:rPr>
      </w:pPr>
      <w:r>
        <w:rPr>
          <w:sz w:val="18"/>
        </w:rPr>
        <w:t>{</w:t>
      </w:r>
    </w:p>
    <w:p w14:paraId="6582F472" w14:textId="16A98DDD" w:rsidR="00CF1865" w:rsidRDefault="00CF1865"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proofErr w:type="spellStart"/>
      <w:r w:rsidR="00215A05">
        <w:rPr>
          <w:sz w:val="18"/>
        </w:rPr>
        <w:t>compr_</w:t>
      </w:r>
      <w:r>
        <w:rPr>
          <w:sz w:val="18"/>
        </w:rPr>
        <w:t>en</w:t>
      </w:r>
      <w:proofErr w:type="spellEnd"/>
      <w:r>
        <w:rPr>
          <w:sz w:val="18"/>
        </w:rPr>
        <w:t>”</w:t>
      </w:r>
      <w:r w:rsidRPr="00356971">
        <w:rPr>
          <w:sz w:val="18"/>
        </w:rPr>
        <w:t xml:space="preserve">, </w:t>
      </w:r>
    </w:p>
    <w:p w14:paraId="45E3A398" w14:textId="4C858E4B" w:rsidR="00CF1865" w:rsidRDefault="00CF1865" w:rsidP="004F0416">
      <w:pPr>
        <w:pStyle w:val="RequestParagraph"/>
        <w:ind w:left="142" w:firstLine="283"/>
        <w:rPr>
          <w:sz w:val="18"/>
        </w:rPr>
      </w:pPr>
      <w:r w:rsidRPr="00356971">
        <w:rPr>
          <w:sz w:val="18"/>
        </w:rPr>
        <w:t>“</w:t>
      </w:r>
      <w:proofErr w:type="gramStart"/>
      <w:r>
        <w:rPr>
          <w:sz w:val="18"/>
        </w:rPr>
        <w:t>label</w:t>
      </w:r>
      <w:proofErr w:type="gramEnd"/>
      <w:r w:rsidRPr="00356971">
        <w:rPr>
          <w:sz w:val="18"/>
        </w:rPr>
        <w:t xml:space="preserve">” : </w:t>
      </w:r>
      <w:r>
        <w:rPr>
          <w:sz w:val="18"/>
        </w:rPr>
        <w:t>“Enable”</w:t>
      </w:r>
      <w:r w:rsidRPr="00356971">
        <w:rPr>
          <w:sz w:val="18"/>
        </w:rPr>
        <w:t xml:space="preserve">, </w:t>
      </w:r>
    </w:p>
    <w:p w14:paraId="56F558CC" w14:textId="2890A3C9" w:rsidR="00CF1865" w:rsidRDefault="00CF1865" w:rsidP="004F0416">
      <w:pPr>
        <w:pStyle w:val="RequestParagraph"/>
        <w:ind w:left="142" w:firstLine="283"/>
        <w:rPr>
          <w:sz w:val="18"/>
        </w:rPr>
      </w:pPr>
      <w:r w:rsidRPr="00356971">
        <w:rPr>
          <w:sz w:val="18"/>
        </w:rPr>
        <w:t>“</w:t>
      </w:r>
      <w:proofErr w:type="gramStart"/>
      <w:r w:rsidRPr="00356971">
        <w:rPr>
          <w:sz w:val="18"/>
        </w:rPr>
        <w:t>type</w:t>
      </w:r>
      <w:proofErr w:type="gramEnd"/>
      <w:r w:rsidRPr="00356971">
        <w:rPr>
          <w:sz w:val="18"/>
        </w:rPr>
        <w:t xml:space="preserve">” </w:t>
      </w:r>
      <w:r>
        <w:rPr>
          <w:sz w:val="18"/>
        </w:rPr>
        <w:t xml:space="preserve"> </w:t>
      </w:r>
      <w:r w:rsidRPr="00356971">
        <w:rPr>
          <w:sz w:val="18"/>
        </w:rPr>
        <w:t xml:space="preserve">: </w:t>
      </w:r>
      <w:r>
        <w:rPr>
          <w:sz w:val="18"/>
        </w:rPr>
        <w:t>“switch”</w:t>
      </w:r>
      <w:r w:rsidRPr="00356971">
        <w:rPr>
          <w:sz w:val="18"/>
        </w:rPr>
        <w:t xml:space="preserve">, </w:t>
      </w:r>
    </w:p>
    <w:p w14:paraId="1D5C7722" w14:textId="15818AA3" w:rsidR="00CF1865" w:rsidRDefault="00CF1865" w:rsidP="004F0416">
      <w:pPr>
        <w:pStyle w:val="RequestParagraph"/>
        <w:ind w:left="142" w:firstLine="283"/>
        <w:rPr>
          <w:sz w:val="18"/>
        </w:rPr>
      </w:pPr>
      <w:r>
        <w:rPr>
          <w:sz w:val="18"/>
        </w:rPr>
        <w:t>“</w:t>
      </w:r>
      <w:proofErr w:type="gramStart"/>
      <w:r>
        <w:rPr>
          <w:sz w:val="18"/>
        </w:rPr>
        <w:t>state</w:t>
      </w:r>
      <w:proofErr w:type="gramEnd"/>
      <w:r>
        <w:rPr>
          <w:sz w:val="18"/>
        </w:rPr>
        <w:t>” : 1,</w:t>
      </w:r>
    </w:p>
    <w:p w14:paraId="7F5311D7" w14:textId="0FC8C910" w:rsidR="00CF1865" w:rsidRDefault="00CF1865" w:rsidP="004F0416">
      <w:pPr>
        <w:pStyle w:val="RequestParagraph"/>
        <w:ind w:left="142" w:firstLine="283"/>
        <w:rPr>
          <w:sz w:val="18"/>
        </w:rPr>
      </w:pPr>
      <w:r>
        <w:rPr>
          <w:sz w:val="18"/>
        </w:rPr>
        <w:t>“</w:t>
      </w:r>
      <w:proofErr w:type="gramStart"/>
      <w:r>
        <w:rPr>
          <w:sz w:val="18"/>
        </w:rPr>
        <w:t>value</w:t>
      </w:r>
      <w:proofErr w:type="gramEnd"/>
      <w:r>
        <w:rPr>
          <w:sz w:val="18"/>
        </w:rPr>
        <w:t>” : 0</w:t>
      </w:r>
    </w:p>
    <w:p w14:paraId="54079055" w14:textId="19F965F3" w:rsidR="00CF1865" w:rsidRDefault="00CF1865" w:rsidP="004F0416">
      <w:pPr>
        <w:pStyle w:val="RequestParagraph"/>
        <w:ind w:left="142" w:firstLine="851"/>
        <w:rPr>
          <w:sz w:val="18"/>
        </w:rPr>
      </w:pPr>
      <w:r>
        <w:rPr>
          <w:sz w:val="18"/>
        </w:rPr>
        <w:t>},</w:t>
      </w:r>
    </w:p>
    <w:p w14:paraId="065B4B1C" w14:textId="77777777" w:rsidR="00215A05" w:rsidRDefault="00215A05" w:rsidP="004F0416">
      <w:pPr>
        <w:pStyle w:val="RequestParagraph"/>
        <w:ind w:left="142" w:firstLine="851"/>
        <w:rPr>
          <w:sz w:val="18"/>
        </w:rPr>
      </w:pPr>
      <w:r>
        <w:rPr>
          <w:sz w:val="18"/>
        </w:rPr>
        <w:t>{</w:t>
      </w:r>
    </w:p>
    <w:p w14:paraId="775D28EA" w14:textId="32D4D19D" w:rsidR="00215A05" w:rsidRDefault="00215A05"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proofErr w:type="spellStart"/>
      <w:r>
        <w:rPr>
          <w:sz w:val="18"/>
        </w:rPr>
        <w:t>hist_en</w:t>
      </w:r>
      <w:proofErr w:type="spellEnd"/>
      <w:r>
        <w:rPr>
          <w:sz w:val="18"/>
        </w:rPr>
        <w:t>”</w:t>
      </w:r>
      <w:r w:rsidRPr="00356971">
        <w:rPr>
          <w:sz w:val="18"/>
        </w:rPr>
        <w:t xml:space="preserve">, </w:t>
      </w:r>
    </w:p>
    <w:p w14:paraId="4BF79E9B" w14:textId="77777777" w:rsidR="00215A05" w:rsidRDefault="00215A05" w:rsidP="004F0416">
      <w:pPr>
        <w:pStyle w:val="RequestParagraph"/>
        <w:ind w:left="142" w:firstLine="283"/>
        <w:rPr>
          <w:sz w:val="18"/>
        </w:rPr>
      </w:pPr>
      <w:r w:rsidRPr="00356971">
        <w:rPr>
          <w:sz w:val="18"/>
        </w:rPr>
        <w:t>“</w:t>
      </w:r>
      <w:proofErr w:type="gramStart"/>
      <w:r>
        <w:rPr>
          <w:sz w:val="18"/>
        </w:rPr>
        <w:t>label</w:t>
      </w:r>
      <w:proofErr w:type="gramEnd"/>
      <w:r w:rsidRPr="00356971">
        <w:rPr>
          <w:sz w:val="18"/>
        </w:rPr>
        <w:t xml:space="preserve">” : </w:t>
      </w:r>
      <w:r>
        <w:rPr>
          <w:sz w:val="18"/>
        </w:rPr>
        <w:t>“Enable”</w:t>
      </w:r>
      <w:r w:rsidRPr="00356971">
        <w:rPr>
          <w:sz w:val="18"/>
        </w:rPr>
        <w:t xml:space="preserve">, </w:t>
      </w:r>
    </w:p>
    <w:p w14:paraId="758C750D" w14:textId="77777777" w:rsidR="00215A05" w:rsidRDefault="00215A05" w:rsidP="004F0416">
      <w:pPr>
        <w:pStyle w:val="RequestParagraph"/>
        <w:ind w:left="142" w:firstLine="283"/>
        <w:rPr>
          <w:sz w:val="18"/>
        </w:rPr>
      </w:pPr>
      <w:r w:rsidRPr="00356971">
        <w:rPr>
          <w:sz w:val="18"/>
        </w:rPr>
        <w:t>“</w:t>
      </w:r>
      <w:proofErr w:type="gramStart"/>
      <w:r w:rsidRPr="00356971">
        <w:rPr>
          <w:sz w:val="18"/>
        </w:rPr>
        <w:t>type</w:t>
      </w:r>
      <w:proofErr w:type="gramEnd"/>
      <w:r w:rsidRPr="00356971">
        <w:rPr>
          <w:sz w:val="18"/>
        </w:rPr>
        <w:t xml:space="preserve">” </w:t>
      </w:r>
      <w:r>
        <w:rPr>
          <w:sz w:val="18"/>
        </w:rPr>
        <w:t xml:space="preserve"> </w:t>
      </w:r>
      <w:r w:rsidRPr="00356971">
        <w:rPr>
          <w:sz w:val="18"/>
        </w:rPr>
        <w:t xml:space="preserve">: </w:t>
      </w:r>
      <w:r>
        <w:rPr>
          <w:sz w:val="18"/>
        </w:rPr>
        <w:t>“switch”</w:t>
      </w:r>
      <w:r w:rsidRPr="00356971">
        <w:rPr>
          <w:sz w:val="18"/>
        </w:rPr>
        <w:t xml:space="preserve">, </w:t>
      </w:r>
    </w:p>
    <w:p w14:paraId="28735E46" w14:textId="77777777" w:rsidR="00215A05" w:rsidRDefault="00215A05" w:rsidP="004F0416">
      <w:pPr>
        <w:pStyle w:val="RequestParagraph"/>
        <w:ind w:left="142" w:firstLine="283"/>
        <w:rPr>
          <w:sz w:val="18"/>
        </w:rPr>
      </w:pPr>
      <w:r>
        <w:rPr>
          <w:sz w:val="18"/>
        </w:rPr>
        <w:t>“</w:t>
      </w:r>
      <w:proofErr w:type="gramStart"/>
      <w:r>
        <w:rPr>
          <w:sz w:val="18"/>
        </w:rPr>
        <w:t>state</w:t>
      </w:r>
      <w:proofErr w:type="gramEnd"/>
      <w:r>
        <w:rPr>
          <w:sz w:val="18"/>
        </w:rPr>
        <w:t>” : 1,</w:t>
      </w:r>
    </w:p>
    <w:p w14:paraId="6CF4624B" w14:textId="1F867F2B" w:rsidR="00215A05" w:rsidRDefault="00215A05" w:rsidP="004F0416">
      <w:pPr>
        <w:pStyle w:val="RequestParagraph"/>
        <w:ind w:left="142" w:firstLine="283"/>
        <w:rPr>
          <w:sz w:val="18"/>
        </w:rPr>
      </w:pPr>
      <w:r>
        <w:rPr>
          <w:sz w:val="18"/>
        </w:rPr>
        <w:t>“</w:t>
      </w:r>
      <w:proofErr w:type="gramStart"/>
      <w:r>
        <w:rPr>
          <w:sz w:val="18"/>
        </w:rPr>
        <w:t>value</w:t>
      </w:r>
      <w:proofErr w:type="gramEnd"/>
      <w:r>
        <w:rPr>
          <w:sz w:val="18"/>
        </w:rPr>
        <w:t xml:space="preserve">” : </w:t>
      </w:r>
      <w:r w:rsidR="00B7682B">
        <w:rPr>
          <w:sz w:val="18"/>
        </w:rPr>
        <w:t>1</w:t>
      </w:r>
    </w:p>
    <w:p w14:paraId="766BC04B" w14:textId="77777777" w:rsidR="00215A05" w:rsidRDefault="00215A05" w:rsidP="004F0416">
      <w:pPr>
        <w:pStyle w:val="RequestParagraph"/>
        <w:ind w:left="142" w:firstLine="851"/>
        <w:rPr>
          <w:sz w:val="18"/>
        </w:rPr>
      </w:pPr>
      <w:r>
        <w:rPr>
          <w:sz w:val="18"/>
        </w:rPr>
        <w:t>},</w:t>
      </w:r>
    </w:p>
    <w:p w14:paraId="1B9AAFD5" w14:textId="77777777" w:rsidR="00CF1865" w:rsidRDefault="00CF1865" w:rsidP="004F0416">
      <w:pPr>
        <w:pStyle w:val="RequestParagraph"/>
        <w:ind w:left="142" w:firstLine="851"/>
        <w:rPr>
          <w:sz w:val="18"/>
        </w:rPr>
      </w:pPr>
      <w:r>
        <w:rPr>
          <w:sz w:val="18"/>
        </w:rPr>
        <w:lastRenderedPageBreak/>
        <w:t>{</w:t>
      </w:r>
    </w:p>
    <w:p w14:paraId="18584843" w14:textId="4D9C0412" w:rsidR="00CF1865" w:rsidRDefault="00CF1865"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proofErr w:type="spellStart"/>
      <w:r>
        <w:rPr>
          <w:sz w:val="18"/>
        </w:rPr>
        <w:t>hist</w:t>
      </w:r>
      <w:proofErr w:type="spellEnd"/>
      <w:r>
        <w:rPr>
          <w:sz w:val="18"/>
        </w:rPr>
        <w:t>”</w:t>
      </w:r>
      <w:r w:rsidRPr="00356971">
        <w:rPr>
          <w:sz w:val="18"/>
        </w:rPr>
        <w:t xml:space="preserve">, </w:t>
      </w:r>
    </w:p>
    <w:p w14:paraId="0DD8E991" w14:textId="7E0A10E6" w:rsidR="00CF1865" w:rsidRDefault="00CF1865" w:rsidP="004F0416">
      <w:pPr>
        <w:pStyle w:val="RequestParagraph"/>
        <w:ind w:left="142" w:firstLine="283"/>
        <w:rPr>
          <w:sz w:val="18"/>
        </w:rPr>
      </w:pPr>
      <w:r w:rsidRPr="00356971">
        <w:rPr>
          <w:sz w:val="18"/>
        </w:rPr>
        <w:t>“</w:t>
      </w:r>
      <w:proofErr w:type="gramStart"/>
      <w:r>
        <w:rPr>
          <w:sz w:val="18"/>
        </w:rPr>
        <w:t>label</w:t>
      </w:r>
      <w:proofErr w:type="gramEnd"/>
      <w:r w:rsidRPr="00356971">
        <w:rPr>
          <w:sz w:val="18"/>
        </w:rPr>
        <w:t xml:space="preserve">” : </w:t>
      </w:r>
      <w:r>
        <w:rPr>
          <w:sz w:val="18"/>
        </w:rPr>
        <w:t>“</w:t>
      </w:r>
      <w:proofErr w:type="spellStart"/>
      <w:r>
        <w:rPr>
          <w:sz w:val="18"/>
        </w:rPr>
        <w:t>Hist</w:t>
      </w:r>
      <w:proofErr w:type="spellEnd"/>
      <w:r>
        <w:rPr>
          <w:sz w:val="18"/>
        </w:rPr>
        <w:t>”</w:t>
      </w:r>
      <w:r w:rsidRPr="00356971">
        <w:rPr>
          <w:sz w:val="18"/>
        </w:rPr>
        <w:t xml:space="preserve">, </w:t>
      </w:r>
    </w:p>
    <w:p w14:paraId="55850E21" w14:textId="38D246F5" w:rsidR="00CF1865" w:rsidRDefault="00CF1865" w:rsidP="004F0416">
      <w:pPr>
        <w:pStyle w:val="RequestParagraph"/>
        <w:ind w:left="142" w:firstLine="283"/>
        <w:rPr>
          <w:sz w:val="18"/>
        </w:rPr>
      </w:pPr>
      <w:r w:rsidRPr="00356971">
        <w:rPr>
          <w:sz w:val="18"/>
        </w:rPr>
        <w:t>“</w:t>
      </w:r>
      <w:proofErr w:type="gramStart"/>
      <w:r w:rsidRPr="00356971">
        <w:rPr>
          <w:sz w:val="18"/>
        </w:rPr>
        <w:t>type</w:t>
      </w:r>
      <w:proofErr w:type="gramEnd"/>
      <w:r w:rsidRPr="00356971">
        <w:rPr>
          <w:sz w:val="18"/>
        </w:rPr>
        <w:t xml:space="preserve">” </w:t>
      </w:r>
      <w:r>
        <w:rPr>
          <w:sz w:val="18"/>
        </w:rPr>
        <w:t xml:space="preserve"> </w:t>
      </w:r>
      <w:r w:rsidRPr="00356971">
        <w:rPr>
          <w:sz w:val="18"/>
        </w:rPr>
        <w:t xml:space="preserve">: </w:t>
      </w:r>
      <w:r>
        <w:rPr>
          <w:sz w:val="18"/>
        </w:rPr>
        <w:t>“custom”</w:t>
      </w:r>
      <w:r w:rsidRPr="00356971">
        <w:rPr>
          <w:sz w:val="18"/>
        </w:rPr>
        <w:t xml:space="preserve">, </w:t>
      </w:r>
    </w:p>
    <w:p w14:paraId="6B1FAAD1" w14:textId="04FA9D90" w:rsidR="00CF1865" w:rsidRDefault="00CF1865" w:rsidP="004F0416">
      <w:pPr>
        <w:pStyle w:val="RequestParagraph"/>
        <w:ind w:left="142" w:firstLine="283"/>
        <w:rPr>
          <w:sz w:val="18"/>
        </w:rPr>
      </w:pPr>
      <w:r>
        <w:rPr>
          <w:sz w:val="18"/>
        </w:rPr>
        <w:t>“</w:t>
      </w:r>
      <w:proofErr w:type="gramStart"/>
      <w:r>
        <w:rPr>
          <w:sz w:val="18"/>
        </w:rPr>
        <w:t>value</w:t>
      </w:r>
      <w:proofErr w:type="gramEnd"/>
      <w:r>
        <w:rPr>
          <w:sz w:val="18"/>
        </w:rPr>
        <w:t>” : [0, 10, 20, 10, 5...] // array of 16 integers</w:t>
      </w:r>
    </w:p>
    <w:p w14:paraId="38E915ED" w14:textId="77777777" w:rsidR="00CF1865" w:rsidRDefault="00CF1865" w:rsidP="004F0416">
      <w:pPr>
        <w:pStyle w:val="RequestParagraph"/>
        <w:ind w:left="142" w:firstLine="851"/>
        <w:rPr>
          <w:sz w:val="18"/>
        </w:rPr>
      </w:pPr>
      <w:r>
        <w:rPr>
          <w:sz w:val="18"/>
        </w:rPr>
        <w:t>},</w:t>
      </w:r>
    </w:p>
    <w:p w14:paraId="60FB04A1" w14:textId="77777777" w:rsidR="00CF1865" w:rsidRDefault="00CF1865" w:rsidP="004F0416">
      <w:pPr>
        <w:pStyle w:val="RequestParagraph"/>
        <w:ind w:left="142" w:firstLine="851"/>
        <w:rPr>
          <w:sz w:val="18"/>
        </w:rPr>
      </w:pPr>
      <w:r>
        <w:rPr>
          <w:sz w:val="18"/>
        </w:rPr>
        <w:t>{</w:t>
      </w:r>
    </w:p>
    <w:p w14:paraId="18ED8509" w14:textId="2BC33817" w:rsidR="00CF1865" w:rsidRDefault="00CF1865"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r w:rsidR="00FD615B">
        <w:rPr>
          <w:sz w:val="18"/>
        </w:rPr>
        <w:t>reset</w:t>
      </w:r>
      <w:r>
        <w:rPr>
          <w:sz w:val="18"/>
        </w:rPr>
        <w:t>”</w:t>
      </w:r>
      <w:r w:rsidRPr="00356971">
        <w:rPr>
          <w:sz w:val="18"/>
        </w:rPr>
        <w:t xml:space="preserve">, </w:t>
      </w:r>
    </w:p>
    <w:p w14:paraId="6B155700" w14:textId="4705CA32" w:rsidR="00CF1865" w:rsidRDefault="00CF1865" w:rsidP="004F0416">
      <w:pPr>
        <w:pStyle w:val="RequestParagraph"/>
        <w:ind w:left="142" w:firstLine="283"/>
        <w:rPr>
          <w:sz w:val="18"/>
        </w:rPr>
      </w:pPr>
      <w:r w:rsidRPr="00356971">
        <w:rPr>
          <w:sz w:val="18"/>
        </w:rPr>
        <w:t>“</w:t>
      </w:r>
      <w:proofErr w:type="gramStart"/>
      <w:r>
        <w:rPr>
          <w:sz w:val="18"/>
        </w:rPr>
        <w:t>label</w:t>
      </w:r>
      <w:proofErr w:type="gramEnd"/>
      <w:r w:rsidRPr="00356971">
        <w:rPr>
          <w:sz w:val="18"/>
        </w:rPr>
        <w:t xml:space="preserve">” : </w:t>
      </w:r>
      <w:r>
        <w:rPr>
          <w:sz w:val="18"/>
        </w:rPr>
        <w:t>“</w:t>
      </w:r>
      <w:r w:rsidR="00215A05">
        <w:rPr>
          <w:sz w:val="18"/>
        </w:rPr>
        <w:t>Reset</w:t>
      </w:r>
      <w:r>
        <w:rPr>
          <w:sz w:val="18"/>
        </w:rPr>
        <w:t>”</w:t>
      </w:r>
      <w:r w:rsidRPr="00356971">
        <w:rPr>
          <w:sz w:val="18"/>
        </w:rPr>
        <w:t xml:space="preserve">, </w:t>
      </w:r>
    </w:p>
    <w:p w14:paraId="2CB785B3" w14:textId="411600F2" w:rsidR="00CF1865" w:rsidRDefault="00CF1865" w:rsidP="004F0416">
      <w:pPr>
        <w:pStyle w:val="RequestParagraph"/>
        <w:ind w:left="142" w:firstLine="283"/>
        <w:rPr>
          <w:sz w:val="18"/>
        </w:rPr>
      </w:pPr>
      <w:r w:rsidRPr="00356971">
        <w:rPr>
          <w:sz w:val="18"/>
        </w:rPr>
        <w:t>“</w:t>
      </w:r>
      <w:proofErr w:type="gramStart"/>
      <w:r w:rsidRPr="00356971">
        <w:rPr>
          <w:sz w:val="18"/>
        </w:rPr>
        <w:t>type</w:t>
      </w:r>
      <w:proofErr w:type="gramEnd"/>
      <w:r w:rsidRPr="00356971">
        <w:rPr>
          <w:sz w:val="18"/>
        </w:rPr>
        <w:t xml:space="preserve">” </w:t>
      </w:r>
      <w:r>
        <w:rPr>
          <w:sz w:val="18"/>
        </w:rPr>
        <w:t xml:space="preserve"> </w:t>
      </w:r>
      <w:r w:rsidRPr="00356971">
        <w:rPr>
          <w:sz w:val="18"/>
        </w:rPr>
        <w:t xml:space="preserve">: </w:t>
      </w:r>
      <w:r>
        <w:rPr>
          <w:sz w:val="18"/>
        </w:rPr>
        <w:t>“</w:t>
      </w:r>
      <w:r w:rsidR="00FD615B">
        <w:rPr>
          <w:sz w:val="18"/>
        </w:rPr>
        <w:t>button</w:t>
      </w:r>
      <w:r>
        <w:rPr>
          <w:sz w:val="18"/>
        </w:rPr>
        <w:t>”</w:t>
      </w:r>
      <w:r w:rsidRPr="00356971">
        <w:rPr>
          <w:sz w:val="18"/>
        </w:rPr>
        <w:t xml:space="preserve">, </w:t>
      </w:r>
    </w:p>
    <w:p w14:paraId="1790F0AF" w14:textId="77777777" w:rsidR="00CF1865" w:rsidRDefault="00CF1865" w:rsidP="004F0416">
      <w:pPr>
        <w:pStyle w:val="RequestParagraph"/>
        <w:ind w:left="142" w:firstLine="283"/>
        <w:rPr>
          <w:sz w:val="18"/>
        </w:rPr>
      </w:pPr>
      <w:r>
        <w:rPr>
          <w:sz w:val="18"/>
        </w:rPr>
        <w:t>“</w:t>
      </w:r>
      <w:proofErr w:type="gramStart"/>
      <w:r>
        <w:rPr>
          <w:sz w:val="18"/>
        </w:rPr>
        <w:t>state</w:t>
      </w:r>
      <w:proofErr w:type="gramEnd"/>
      <w:r>
        <w:rPr>
          <w:sz w:val="18"/>
        </w:rPr>
        <w:t>” : 1,</w:t>
      </w:r>
    </w:p>
    <w:p w14:paraId="2E6E1615" w14:textId="47BB78AF" w:rsidR="00CF1865" w:rsidRDefault="00CF1865" w:rsidP="004F0416">
      <w:pPr>
        <w:pStyle w:val="RequestParagraph"/>
        <w:ind w:left="142" w:firstLine="283"/>
        <w:rPr>
          <w:sz w:val="18"/>
        </w:rPr>
      </w:pPr>
      <w:r>
        <w:rPr>
          <w:sz w:val="18"/>
        </w:rPr>
        <w:t>“</w:t>
      </w:r>
      <w:proofErr w:type="gramStart"/>
      <w:r>
        <w:rPr>
          <w:sz w:val="18"/>
        </w:rPr>
        <w:t>value</w:t>
      </w:r>
      <w:proofErr w:type="gramEnd"/>
      <w:r>
        <w:rPr>
          <w:sz w:val="18"/>
        </w:rPr>
        <w:t xml:space="preserve">” : </w:t>
      </w:r>
      <w:r w:rsidR="00215A05">
        <w:rPr>
          <w:sz w:val="18"/>
        </w:rPr>
        <w:t>1,</w:t>
      </w:r>
    </w:p>
    <w:p w14:paraId="5051F96C" w14:textId="77777777" w:rsidR="00CF1865" w:rsidRDefault="00CF1865" w:rsidP="004F0416">
      <w:pPr>
        <w:pStyle w:val="RequestParagraph"/>
        <w:ind w:left="142" w:firstLine="851"/>
        <w:rPr>
          <w:sz w:val="18"/>
        </w:rPr>
      </w:pPr>
      <w:r>
        <w:rPr>
          <w:sz w:val="18"/>
        </w:rPr>
        <w:t>},</w:t>
      </w:r>
    </w:p>
    <w:p w14:paraId="619F474E" w14:textId="77777777" w:rsidR="00215A05" w:rsidRDefault="00215A05" w:rsidP="004F0416">
      <w:pPr>
        <w:pStyle w:val="RequestParagraph"/>
        <w:ind w:left="142" w:firstLine="851"/>
        <w:rPr>
          <w:sz w:val="18"/>
        </w:rPr>
      </w:pPr>
      <w:r>
        <w:rPr>
          <w:sz w:val="18"/>
        </w:rPr>
        <w:t>{</w:t>
      </w:r>
    </w:p>
    <w:p w14:paraId="367F60A4" w14:textId="2211E8E0" w:rsidR="00215A05" w:rsidRDefault="00215A05"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proofErr w:type="spellStart"/>
      <w:r>
        <w:rPr>
          <w:sz w:val="18"/>
        </w:rPr>
        <w:t>h_</w:t>
      </w:r>
      <w:r w:rsidR="00495D2D">
        <w:rPr>
          <w:sz w:val="18"/>
        </w:rPr>
        <w:t>left</w:t>
      </w:r>
      <w:proofErr w:type="spellEnd"/>
      <w:r>
        <w:rPr>
          <w:sz w:val="18"/>
        </w:rPr>
        <w:t>”</w:t>
      </w:r>
      <w:r w:rsidRPr="00356971">
        <w:rPr>
          <w:sz w:val="18"/>
        </w:rPr>
        <w:t xml:space="preserve">, </w:t>
      </w:r>
    </w:p>
    <w:p w14:paraId="7758EF79" w14:textId="73BCA889" w:rsidR="00215A05" w:rsidRDefault="00215A05" w:rsidP="004F0416">
      <w:pPr>
        <w:pStyle w:val="RequestParagraph"/>
        <w:ind w:left="142" w:firstLine="283"/>
        <w:rPr>
          <w:sz w:val="18"/>
        </w:rPr>
      </w:pPr>
      <w:r w:rsidRPr="00356971">
        <w:rPr>
          <w:sz w:val="18"/>
        </w:rPr>
        <w:t>“</w:t>
      </w:r>
      <w:proofErr w:type="gramStart"/>
      <w:r w:rsidRPr="00356971">
        <w:rPr>
          <w:sz w:val="18"/>
        </w:rPr>
        <w:t>type</w:t>
      </w:r>
      <w:proofErr w:type="gramEnd"/>
      <w:r w:rsidRPr="00356971">
        <w:rPr>
          <w:sz w:val="18"/>
        </w:rPr>
        <w:t xml:space="preserve">” </w:t>
      </w:r>
      <w:r>
        <w:rPr>
          <w:sz w:val="18"/>
        </w:rPr>
        <w:t xml:space="preserve"> </w:t>
      </w:r>
      <w:r w:rsidRPr="00356971">
        <w:rPr>
          <w:sz w:val="18"/>
        </w:rPr>
        <w:t xml:space="preserve">: </w:t>
      </w:r>
      <w:r>
        <w:rPr>
          <w:sz w:val="18"/>
        </w:rPr>
        <w:t>“custom”</w:t>
      </w:r>
      <w:r w:rsidRPr="00356971">
        <w:rPr>
          <w:sz w:val="18"/>
        </w:rPr>
        <w:t xml:space="preserve">, </w:t>
      </w:r>
    </w:p>
    <w:p w14:paraId="43CEAAF8" w14:textId="6ED94C1E" w:rsidR="00215A05" w:rsidRDefault="00215A05" w:rsidP="004F0416">
      <w:pPr>
        <w:pStyle w:val="RequestParagraph"/>
        <w:ind w:left="142" w:firstLine="283"/>
        <w:rPr>
          <w:sz w:val="18"/>
        </w:rPr>
      </w:pPr>
      <w:r>
        <w:rPr>
          <w:sz w:val="18"/>
        </w:rPr>
        <w:t>“</w:t>
      </w:r>
      <w:proofErr w:type="gramStart"/>
      <w:r>
        <w:rPr>
          <w:sz w:val="18"/>
        </w:rPr>
        <w:t>value</w:t>
      </w:r>
      <w:proofErr w:type="gramEnd"/>
      <w:r>
        <w:rPr>
          <w:sz w:val="18"/>
        </w:rPr>
        <w:t>” : [&lt;x&gt;, &lt;y&gt;],</w:t>
      </w:r>
    </w:p>
    <w:p w14:paraId="6A81B838" w14:textId="77777777" w:rsidR="00215A05" w:rsidRDefault="00215A05" w:rsidP="004F0416">
      <w:pPr>
        <w:pStyle w:val="RequestParagraph"/>
        <w:ind w:left="142" w:firstLine="851"/>
        <w:rPr>
          <w:sz w:val="18"/>
        </w:rPr>
      </w:pPr>
      <w:r>
        <w:rPr>
          <w:sz w:val="18"/>
        </w:rPr>
        <w:t>},</w:t>
      </w:r>
    </w:p>
    <w:p w14:paraId="4806733C" w14:textId="77777777" w:rsidR="00215A05" w:rsidRDefault="00215A05" w:rsidP="004F0416">
      <w:pPr>
        <w:pStyle w:val="RequestParagraph"/>
        <w:ind w:left="142" w:firstLine="851"/>
        <w:rPr>
          <w:sz w:val="18"/>
        </w:rPr>
      </w:pPr>
      <w:r>
        <w:rPr>
          <w:sz w:val="18"/>
        </w:rPr>
        <w:t>{</w:t>
      </w:r>
    </w:p>
    <w:p w14:paraId="3A7F9785" w14:textId="5D3D14C2" w:rsidR="00215A05" w:rsidRDefault="00215A05"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proofErr w:type="spellStart"/>
      <w:r>
        <w:rPr>
          <w:sz w:val="18"/>
        </w:rPr>
        <w:t>h_</w:t>
      </w:r>
      <w:r w:rsidR="00495D2D">
        <w:rPr>
          <w:sz w:val="18"/>
        </w:rPr>
        <w:t>right</w:t>
      </w:r>
      <w:proofErr w:type="spellEnd"/>
      <w:r>
        <w:rPr>
          <w:sz w:val="18"/>
        </w:rPr>
        <w:t>”</w:t>
      </w:r>
      <w:r w:rsidRPr="00356971">
        <w:rPr>
          <w:sz w:val="18"/>
        </w:rPr>
        <w:t xml:space="preserve">, </w:t>
      </w:r>
    </w:p>
    <w:p w14:paraId="1C59F275" w14:textId="2FD695F3" w:rsidR="00215A05" w:rsidRDefault="00215A05" w:rsidP="004F0416">
      <w:pPr>
        <w:pStyle w:val="RequestParagraph"/>
        <w:ind w:left="142" w:firstLine="283"/>
        <w:rPr>
          <w:sz w:val="18"/>
        </w:rPr>
      </w:pPr>
      <w:r w:rsidRPr="00356971">
        <w:rPr>
          <w:sz w:val="18"/>
        </w:rPr>
        <w:t>“</w:t>
      </w:r>
      <w:proofErr w:type="gramStart"/>
      <w:r w:rsidRPr="00356971">
        <w:rPr>
          <w:sz w:val="18"/>
        </w:rPr>
        <w:t>type</w:t>
      </w:r>
      <w:proofErr w:type="gramEnd"/>
      <w:r w:rsidRPr="00356971">
        <w:rPr>
          <w:sz w:val="18"/>
        </w:rPr>
        <w:t xml:space="preserve">” </w:t>
      </w:r>
      <w:r>
        <w:rPr>
          <w:sz w:val="18"/>
        </w:rPr>
        <w:t xml:space="preserve"> </w:t>
      </w:r>
      <w:r w:rsidRPr="00356971">
        <w:rPr>
          <w:sz w:val="18"/>
        </w:rPr>
        <w:t xml:space="preserve">: </w:t>
      </w:r>
      <w:r>
        <w:rPr>
          <w:sz w:val="18"/>
        </w:rPr>
        <w:t>“custom”</w:t>
      </w:r>
      <w:r w:rsidRPr="00356971">
        <w:rPr>
          <w:sz w:val="18"/>
        </w:rPr>
        <w:t xml:space="preserve">, </w:t>
      </w:r>
    </w:p>
    <w:p w14:paraId="2C2469BE" w14:textId="2F24927A" w:rsidR="00215A05" w:rsidRDefault="00215A05" w:rsidP="004F0416">
      <w:pPr>
        <w:pStyle w:val="RequestParagraph"/>
        <w:ind w:left="142" w:firstLine="283"/>
        <w:rPr>
          <w:sz w:val="18"/>
        </w:rPr>
      </w:pPr>
      <w:r>
        <w:rPr>
          <w:sz w:val="18"/>
        </w:rPr>
        <w:t>“</w:t>
      </w:r>
      <w:proofErr w:type="gramStart"/>
      <w:r>
        <w:rPr>
          <w:sz w:val="18"/>
        </w:rPr>
        <w:t>value</w:t>
      </w:r>
      <w:proofErr w:type="gramEnd"/>
      <w:r>
        <w:rPr>
          <w:sz w:val="18"/>
        </w:rPr>
        <w:t>” : [&lt;x&gt;, &lt;y&gt;],</w:t>
      </w:r>
    </w:p>
    <w:p w14:paraId="0BF96941" w14:textId="63F019A6" w:rsidR="00215A05" w:rsidRDefault="00215A05" w:rsidP="004F0416">
      <w:pPr>
        <w:pStyle w:val="RequestParagraph"/>
        <w:ind w:left="142" w:firstLine="851"/>
        <w:rPr>
          <w:sz w:val="18"/>
        </w:rPr>
      </w:pPr>
      <w:r>
        <w:rPr>
          <w:sz w:val="18"/>
        </w:rPr>
        <w:t>}</w:t>
      </w:r>
    </w:p>
    <w:p w14:paraId="4C8E0324" w14:textId="4138F2C8" w:rsidR="00F530DE" w:rsidRDefault="00CF1865" w:rsidP="004F0416">
      <w:pPr>
        <w:pStyle w:val="RequestParagraph"/>
        <w:ind w:left="142" w:firstLine="567"/>
        <w:rPr>
          <w:sz w:val="18"/>
        </w:rPr>
      </w:pPr>
      <w:r>
        <w:rPr>
          <w:sz w:val="18"/>
        </w:rPr>
        <w:t>]</w:t>
      </w:r>
    </w:p>
    <w:p w14:paraId="7F1B68CC" w14:textId="77777777" w:rsidR="00F530DE" w:rsidRDefault="00F530DE" w:rsidP="004F0416">
      <w:pPr>
        <w:pStyle w:val="RequestParagraph"/>
        <w:ind w:left="142"/>
        <w:rPr>
          <w:sz w:val="18"/>
        </w:rPr>
      </w:pPr>
      <w:r>
        <w:rPr>
          <w:sz w:val="18"/>
        </w:rPr>
        <w:t>}</w:t>
      </w:r>
    </w:p>
    <w:p w14:paraId="203BCA66" w14:textId="0FE5CFB5" w:rsidR="00A31B21" w:rsidRDefault="00A31B21" w:rsidP="004F0416">
      <w:pPr>
        <w:ind w:left="142"/>
      </w:pPr>
    </w:p>
    <w:p w14:paraId="526757DE" w14:textId="756CF237" w:rsidR="00BE5B32" w:rsidRDefault="00BE5B32" w:rsidP="004F0416">
      <w:pPr>
        <w:ind w:left="142"/>
        <w:rPr>
          <w:rFonts w:eastAsia="Times New Roman"/>
          <w:lang w:val="lv-LV"/>
        </w:rPr>
      </w:pPr>
      <w:r>
        <w:rPr>
          <w:rFonts w:eastAsia="Times New Roman"/>
          <w:lang w:val="lv-LV"/>
        </w:rPr>
        <w:t>Compression control request:</w:t>
      </w:r>
    </w:p>
    <w:p w14:paraId="61A2B1EB" w14:textId="77777777" w:rsidR="00BE5B32" w:rsidRDefault="00BE5B32" w:rsidP="004F0416">
      <w:pPr>
        <w:pStyle w:val="RequestParagraph"/>
        <w:ind w:left="142"/>
        <w:rPr>
          <w:sz w:val="18"/>
        </w:rPr>
      </w:pPr>
      <w:r w:rsidRPr="00356971">
        <w:rPr>
          <w:sz w:val="18"/>
        </w:rPr>
        <w:t>{</w:t>
      </w:r>
    </w:p>
    <w:p w14:paraId="39906F25" w14:textId="77777777" w:rsidR="00BE5B32" w:rsidRDefault="00BE5B32" w:rsidP="004F0416">
      <w:pPr>
        <w:pStyle w:val="RequestParagraph"/>
        <w:ind w:left="142"/>
        <w:rPr>
          <w:sz w:val="18"/>
        </w:rPr>
      </w:pPr>
      <w:r>
        <w:rPr>
          <w:sz w:val="18"/>
        </w:rPr>
        <w:t xml:space="preserve">  </w:t>
      </w: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“compression_v0”</w:t>
      </w:r>
      <w:r w:rsidRPr="00356971">
        <w:rPr>
          <w:sz w:val="18"/>
        </w:rPr>
        <w:t xml:space="preserve">, </w:t>
      </w:r>
    </w:p>
    <w:p w14:paraId="00D9F40D" w14:textId="77777777" w:rsidR="00BE5B32" w:rsidRDefault="00BE5B32" w:rsidP="004F0416">
      <w:pPr>
        <w:pStyle w:val="RequestParagraph"/>
        <w:ind w:left="142"/>
        <w:rPr>
          <w:sz w:val="18"/>
        </w:rPr>
      </w:pPr>
      <w:r>
        <w:rPr>
          <w:sz w:val="18"/>
        </w:rPr>
        <w:t xml:space="preserve">  “</w:t>
      </w:r>
      <w:proofErr w:type="gramStart"/>
      <w:r>
        <w:rPr>
          <w:sz w:val="18"/>
        </w:rPr>
        <w:t>value</w:t>
      </w:r>
      <w:proofErr w:type="gramEnd"/>
      <w:r>
        <w:rPr>
          <w:sz w:val="18"/>
        </w:rPr>
        <w:t xml:space="preserve">” : </w:t>
      </w:r>
    </w:p>
    <w:p w14:paraId="44744FBE" w14:textId="77777777" w:rsidR="00BE5B32" w:rsidRDefault="00BE5B32" w:rsidP="004F0416">
      <w:pPr>
        <w:pStyle w:val="RequestParagraph"/>
        <w:ind w:left="142" w:firstLine="567"/>
        <w:rPr>
          <w:sz w:val="18"/>
        </w:rPr>
      </w:pPr>
      <w:r>
        <w:rPr>
          <w:sz w:val="18"/>
        </w:rPr>
        <w:t xml:space="preserve">[ </w:t>
      </w:r>
    </w:p>
    <w:p w14:paraId="3D240EA1" w14:textId="77777777" w:rsidR="00BE5B32" w:rsidRDefault="00BE5B32" w:rsidP="004F0416">
      <w:pPr>
        <w:pStyle w:val="RequestParagraph"/>
        <w:ind w:left="142" w:firstLine="851"/>
        <w:rPr>
          <w:sz w:val="18"/>
        </w:rPr>
      </w:pPr>
      <w:r>
        <w:rPr>
          <w:sz w:val="18"/>
        </w:rPr>
        <w:t>{</w:t>
      </w:r>
    </w:p>
    <w:p w14:paraId="2B521D4B" w14:textId="77777777" w:rsidR="00BE5B32" w:rsidRDefault="00BE5B32"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proofErr w:type="spellStart"/>
      <w:r>
        <w:rPr>
          <w:sz w:val="18"/>
        </w:rPr>
        <w:t>compr_en</w:t>
      </w:r>
      <w:proofErr w:type="spellEnd"/>
      <w:r>
        <w:rPr>
          <w:sz w:val="18"/>
        </w:rPr>
        <w:t>”</w:t>
      </w:r>
      <w:r w:rsidRPr="00356971">
        <w:rPr>
          <w:sz w:val="18"/>
        </w:rPr>
        <w:t xml:space="preserve">, </w:t>
      </w:r>
    </w:p>
    <w:p w14:paraId="1216FA1E" w14:textId="6F951F1D" w:rsidR="00BE5B32" w:rsidRDefault="00BE5B32" w:rsidP="004F0416">
      <w:pPr>
        <w:pStyle w:val="RequestParagraph"/>
        <w:ind w:left="142" w:firstLine="283"/>
        <w:rPr>
          <w:sz w:val="18"/>
        </w:rPr>
      </w:pPr>
      <w:r>
        <w:rPr>
          <w:sz w:val="18"/>
        </w:rPr>
        <w:t xml:space="preserve"> “</w:t>
      </w:r>
      <w:proofErr w:type="gramStart"/>
      <w:r>
        <w:rPr>
          <w:sz w:val="18"/>
        </w:rPr>
        <w:t>value</w:t>
      </w:r>
      <w:proofErr w:type="gramEnd"/>
      <w:r>
        <w:rPr>
          <w:sz w:val="18"/>
        </w:rPr>
        <w:t>” : 0</w:t>
      </w:r>
    </w:p>
    <w:p w14:paraId="1685F996" w14:textId="77777777" w:rsidR="00BE5B32" w:rsidRDefault="00BE5B32" w:rsidP="004F0416">
      <w:pPr>
        <w:pStyle w:val="RequestParagraph"/>
        <w:ind w:left="142" w:firstLine="851"/>
        <w:rPr>
          <w:sz w:val="18"/>
        </w:rPr>
      </w:pPr>
      <w:r>
        <w:rPr>
          <w:sz w:val="18"/>
        </w:rPr>
        <w:t>},</w:t>
      </w:r>
    </w:p>
    <w:p w14:paraId="2CC4BB2C" w14:textId="77777777" w:rsidR="00BE5B32" w:rsidRDefault="00BE5B32" w:rsidP="004F0416">
      <w:pPr>
        <w:pStyle w:val="RequestParagraph"/>
        <w:ind w:left="142" w:firstLine="851"/>
        <w:rPr>
          <w:sz w:val="18"/>
        </w:rPr>
      </w:pPr>
      <w:r>
        <w:rPr>
          <w:sz w:val="18"/>
        </w:rPr>
        <w:t>{</w:t>
      </w:r>
    </w:p>
    <w:p w14:paraId="124D4BFF" w14:textId="77777777" w:rsidR="00BE5B32" w:rsidRDefault="00BE5B32"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proofErr w:type="spellStart"/>
      <w:r>
        <w:rPr>
          <w:sz w:val="18"/>
        </w:rPr>
        <w:t>hist_en</w:t>
      </w:r>
      <w:proofErr w:type="spellEnd"/>
      <w:r>
        <w:rPr>
          <w:sz w:val="18"/>
        </w:rPr>
        <w:t>”</w:t>
      </w:r>
      <w:r w:rsidRPr="00356971">
        <w:rPr>
          <w:sz w:val="18"/>
        </w:rPr>
        <w:t xml:space="preserve">, </w:t>
      </w:r>
    </w:p>
    <w:p w14:paraId="4CAB5F87" w14:textId="46D7948B" w:rsidR="00BE5B32" w:rsidRDefault="00BE5B32" w:rsidP="004F0416">
      <w:pPr>
        <w:pStyle w:val="RequestParagraph"/>
        <w:ind w:left="142" w:firstLine="283"/>
        <w:rPr>
          <w:sz w:val="18"/>
        </w:rPr>
      </w:pPr>
      <w:r>
        <w:rPr>
          <w:sz w:val="18"/>
        </w:rPr>
        <w:t xml:space="preserve"> “</w:t>
      </w:r>
      <w:proofErr w:type="gramStart"/>
      <w:r>
        <w:rPr>
          <w:sz w:val="18"/>
        </w:rPr>
        <w:t>value</w:t>
      </w:r>
      <w:proofErr w:type="gramEnd"/>
      <w:r>
        <w:rPr>
          <w:sz w:val="18"/>
        </w:rPr>
        <w:t>” : 1</w:t>
      </w:r>
    </w:p>
    <w:p w14:paraId="657CA418" w14:textId="77777777" w:rsidR="00BE5B32" w:rsidRDefault="00BE5B32" w:rsidP="004F0416">
      <w:pPr>
        <w:pStyle w:val="RequestParagraph"/>
        <w:ind w:left="142" w:firstLine="851"/>
        <w:rPr>
          <w:sz w:val="18"/>
        </w:rPr>
      </w:pPr>
      <w:r>
        <w:rPr>
          <w:sz w:val="18"/>
        </w:rPr>
        <w:t>},</w:t>
      </w:r>
    </w:p>
    <w:p w14:paraId="11548B5C" w14:textId="77777777" w:rsidR="00BE5B32" w:rsidRDefault="00BE5B32" w:rsidP="004F0416">
      <w:pPr>
        <w:pStyle w:val="RequestParagraph"/>
        <w:ind w:left="142" w:firstLine="851"/>
        <w:rPr>
          <w:sz w:val="18"/>
        </w:rPr>
      </w:pPr>
      <w:r>
        <w:rPr>
          <w:sz w:val="18"/>
        </w:rPr>
        <w:t>{</w:t>
      </w:r>
    </w:p>
    <w:p w14:paraId="7372F5C0" w14:textId="77777777" w:rsidR="00BE5B32" w:rsidRDefault="00BE5B32"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“reset”</w:t>
      </w:r>
      <w:r w:rsidRPr="00356971">
        <w:rPr>
          <w:sz w:val="18"/>
        </w:rPr>
        <w:t xml:space="preserve">, </w:t>
      </w:r>
    </w:p>
    <w:p w14:paraId="04C8835E" w14:textId="50F44CD3" w:rsidR="00BE5B32" w:rsidRDefault="00BE5B32" w:rsidP="004F0416">
      <w:pPr>
        <w:pStyle w:val="RequestParagraph"/>
        <w:ind w:left="142" w:firstLine="283"/>
        <w:rPr>
          <w:sz w:val="18"/>
        </w:rPr>
      </w:pPr>
      <w:r>
        <w:rPr>
          <w:sz w:val="18"/>
        </w:rPr>
        <w:t>“</w:t>
      </w:r>
      <w:proofErr w:type="gramStart"/>
      <w:r>
        <w:rPr>
          <w:sz w:val="18"/>
        </w:rPr>
        <w:t>value</w:t>
      </w:r>
      <w:proofErr w:type="gramEnd"/>
      <w:r>
        <w:rPr>
          <w:sz w:val="18"/>
        </w:rPr>
        <w:t>” : 1,</w:t>
      </w:r>
    </w:p>
    <w:p w14:paraId="1B64625A" w14:textId="77777777" w:rsidR="00BE5B32" w:rsidRDefault="00BE5B32" w:rsidP="004F0416">
      <w:pPr>
        <w:pStyle w:val="RequestParagraph"/>
        <w:ind w:left="142" w:firstLine="851"/>
        <w:rPr>
          <w:sz w:val="18"/>
        </w:rPr>
      </w:pPr>
      <w:r>
        <w:rPr>
          <w:sz w:val="18"/>
        </w:rPr>
        <w:t>},</w:t>
      </w:r>
    </w:p>
    <w:p w14:paraId="751DC8D2" w14:textId="77777777" w:rsidR="00BE5B32" w:rsidRDefault="00BE5B32" w:rsidP="004F0416">
      <w:pPr>
        <w:pStyle w:val="RequestParagraph"/>
        <w:ind w:left="142" w:firstLine="851"/>
        <w:rPr>
          <w:sz w:val="18"/>
        </w:rPr>
      </w:pPr>
      <w:r>
        <w:rPr>
          <w:sz w:val="18"/>
        </w:rPr>
        <w:t>{</w:t>
      </w:r>
    </w:p>
    <w:p w14:paraId="12AE0DFD" w14:textId="1012D9BB" w:rsidR="00BE5B32" w:rsidRDefault="00BE5B32"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Pr>
          <w:sz w:val="18"/>
        </w:rPr>
        <w:t>“</w:t>
      </w:r>
      <w:proofErr w:type="spellStart"/>
      <w:r>
        <w:rPr>
          <w:sz w:val="18"/>
        </w:rPr>
        <w:t>h_</w:t>
      </w:r>
      <w:r w:rsidR="00495D2D">
        <w:rPr>
          <w:sz w:val="18"/>
        </w:rPr>
        <w:t>left</w:t>
      </w:r>
      <w:proofErr w:type="spellEnd"/>
      <w:r>
        <w:rPr>
          <w:sz w:val="18"/>
        </w:rPr>
        <w:t>”</w:t>
      </w:r>
      <w:r w:rsidRPr="00356971">
        <w:rPr>
          <w:sz w:val="18"/>
        </w:rPr>
        <w:t xml:space="preserve">, </w:t>
      </w:r>
    </w:p>
    <w:p w14:paraId="5C9AEACF" w14:textId="47341E28" w:rsidR="00BE5B32" w:rsidRDefault="00BE5B32" w:rsidP="004F0416">
      <w:pPr>
        <w:pStyle w:val="RequestParagraph"/>
        <w:ind w:left="142" w:firstLine="283"/>
        <w:rPr>
          <w:sz w:val="18"/>
        </w:rPr>
      </w:pPr>
      <w:r>
        <w:rPr>
          <w:sz w:val="18"/>
        </w:rPr>
        <w:t xml:space="preserve"> “</w:t>
      </w:r>
      <w:proofErr w:type="gramStart"/>
      <w:r>
        <w:rPr>
          <w:sz w:val="18"/>
        </w:rPr>
        <w:t>value</w:t>
      </w:r>
      <w:proofErr w:type="gramEnd"/>
      <w:r>
        <w:rPr>
          <w:sz w:val="18"/>
        </w:rPr>
        <w:t>” : [&lt;x&gt;, &lt;y&gt;],</w:t>
      </w:r>
    </w:p>
    <w:p w14:paraId="3E2EEBFA" w14:textId="77777777" w:rsidR="00BE5B32" w:rsidRDefault="00BE5B32" w:rsidP="004F0416">
      <w:pPr>
        <w:pStyle w:val="RequestParagraph"/>
        <w:ind w:left="142" w:firstLine="851"/>
        <w:rPr>
          <w:sz w:val="18"/>
        </w:rPr>
      </w:pPr>
      <w:r>
        <w:rPr>
          <w:sz w:val="18"/>
        </w:rPr>
        <w:t>},</w:t>
      </w:r>
    </w:p>
    <w:p w14:paraId="291FBB6D" w14:textId="77777777" w:rsidR="00BE5B32" w:rsidRDefault="00BE5B32" w:rsidP="004F0416">
      <w:pPr>
        <w:pStyle w:val="RequestParagraph"/>
        <w:ind w:left="142" w:firstLine="851"/>
        <w:rPr>
          <w:sz w:val="18"/>
        </w:rPr>
      </w:pPr>
      <w:r>
        <w:rPr>
          <w:sz w:val="18"/>
        </w:rPr>
        <w:t>{</w:t>
      </w:r>
    </w:p>
    <w:p w14:paraId="416603C3" w14:textId="4F509A4A" w:rsidR="00BE5B32" w:rsidRDefault="00BE5B32" w:rsidP="004F0416">
      <w:pPr>
        <w:pStyle w:val="RequestParagraph"/>
        <w:ind w:left="142" w:firstLine="283"/>
        <w:rPr>
          <w:sz w:val="18"/>
        </w:rPr>
      </w:pPr>
      <w:r w:rsidRPr="00356971">
        <w:rPr>
          <w:sz w:val="18"/>
        </w:rPr>
        <w:t>“</w:t>
      </w:r>
      <w:proofErr w:type="gramStart"/>
      <w:r w:rsidRPr="00356971">
        <w:rPr>
          <w:sz w:val="18"/>
        </w:rPr>
        <w:t>name</w:t>
      </w:r>
      <w:proofErr w:type="gramEnd"/>
      <w:r w:rsidRPr="00356971">
        <w:rPr>
          <w:sz w:val="18"/>
        </w:rPr>
        <w:t xml:space="preserve">” </w:t>
      </w:r>
      <w:r>
        <w:rPr>
          <w:sz w:val="18"/>
        </w:rPr>
        <w:t xml:space="preserve"> </w:t>
      </w:r>
      <w:r w:rsidRPr="00356971">
        <w:rPr>
          <w:sz w:val="18"/>
        </w:rPr>
        <w:t xml:space="preserve">: </w:t>
      </w:r>
      <w:r w:rsidR="00495D2D">
        <w:rPr>
          <w:sz w:val="18"/>
        </w:rPr>
        <w:t>“</w:t>
      </w:r>
      <w:proofErr w:type="spellStart"/>
      <w:r w:rsidR="00495D2D">
        <w:rPr>
          <w:sz w:val="18"/>
        </w:rPr>
        <w:t>h_right</w:t>
      </w:r>
      <w:proofErr w:type="spellEnd"/>
      <w:r>
        <w:rPr>
          <w:sz w:val="18"/>
        </w:rPr>
        <w:t>”</w:t>
      </w:r>
      <w:r w:rsidRPr="00356971">
        <w:rPr>
          <w:sz w:val="18"/>
        </w:rPr>
        <w:t xml:space="preserve">, </w:t>
      </w:r>
    </w:p>
    <w:p w14:paraId="1F1FE1BD" w14:textId="3575C6C3" w:rsidR="00BE5B32" w:rsidRDefault="00BE5B32" w:rsidP="004F0416">
      <w:pPr>
        <w:pStyle w:val="RequestParagraph"/>
        <w:ind w:left="142" w:firstLine="283"/>
        <w:rPr>
          <w:sz w:val="18"/>
        </w:rPr>
      </w:pPr>
      <w:r>
        <w:rPr>
          <w:sz w:val="18"/>
        </w:rPr>
        <w:t xml:space="preserve"> “</w:t>
      </w:r>
      <w:proofErr w:type="gramStart"/>
      <w:r>
        <w:rPr>
          <w:sz w:val="18"/>
        </w:rPr>
        <w:t>value</w:t>
      </w:r>
      <w:proofErr w:type="gramEnd"/>
      <w:r>
        <w:rPr>
          <w:sz w:val="18"/>
        </w:rPr>
        <w:t>” : [&lt;x&gt;, &lt;y&gt;],</w:t>
      </w:r>
    </w:p>
    <w:p w14:paraId="2523CB9B" w14:textId="77777777" w:rsidR="00BE5B32" w:rsidRDefault="00BE5B32" w:rsidP="004F0416">
      <w:pPr>
        <w:pStyle w:val="RequestParagraph"/>
        <w:ind w:left="142" w:firstLine="851"/>
        <w:rPr>
          <w:sz w:val="18"/>
        </w:rPr>
      </w:pPr>
      <w:r>
        <w:rPr>
          <w:sz w:val="18"/>
        </w:rPr>
        <w:t>}</w:t>
      </w:r>
    </w:p>
    <w:p w14:paraId="6946CFC6" w14:textId="77777777" w:rsidR="00BE5B32" w:rsidRDefault="00BE5B32" w:rsidP="004F0416">
      <w:pPr>
        <w:pStyle w:val="RequestParagraph"/>
        <w:ind w:left="142" w:firstLine="567"/>
        <w:rPr>
          <w:sz w:val="18"/>
        </w:rPr>
      </w:pPr>
      <w:r>
        <w:rPr>
          <w:sz w:val="18"/>
        </w:rPr>
        <w:t>]</w:t>
      </w:r>
    </w:p>
    <w:p w14:paraId="5C9DD04B" w14:textId="77777777" w:rsidR="00BE5B32" w:rsidRDefault="00BE5B32" w:rsidP="004F0416">
      <w:pPr>
        <w:pStyle w:val="RequestParagraph"/>
        <w:ind w:left="142"/>
        <w:rPr>
          <w:sz w:val="18"/>
        </w:rPr>
      </w:pPr>
      <w:r>
        <w:rPr>
          <w:sz w:val="18"/>
        </w:rPr>
        <w:lastRenderedPageBreak/>
        <w:t>}</w:t>
      </w:r>
    </w:p>
    <w:p w14:paraId="4C7227A2" w14:textId="77777777" w:rsidR="00BE5B32" w:rsidRDefault="00BE5B32" w:rsidP="004F0416">
      <w:pPr>
        <w:ind w:left="142"/>
      </w:pPr>
    </w:p>
    <w:p w14:paraId="062D5D4D" w14:textId="22F6B351" w:rsidR="00DB399A" w:rsidRDefault="00DB399A" w:rsidP="004F0416">
      <w:pPr>
        <w:pStyle w:val="Subtitle"/>
        <w:ind w:left="142"/>
        <w:rPr>
          <w:lang w:val="lv-LV"/>
        </w:rPr>
      </w:pPr>
      <w:r>
        <w:rPr>
          <w:lang w:val="lv-LV"/>
        </w:rPr>
        <w:t>MVision module settings</w:t>
      </w:r>
    </w:p>
    <w:p w14:paraId="1560FB5D" w14:textId="6ED3376B" w:rsidR="00DB399A" w:rsidRDefault="00DB399A" w:rsidP="004F0416">
      <w:pPr>
        <w:pStyle w:val="Subtitle"/>
        <w:ind w:left="142"/>
        <w:rPr>
          <w:lang w:val="lv-LV"/>
        </w:rPr>
      </w:pPr>
      <w:r>
        <w:rPr>
          <w:lang w:val="lv-LV"/>
        </w:rPr>
        <w:t>Streaming module settings</w:t>
      </w:r>
    </w:p>
    <w:p w14:paraId="4497CE97" w14:textId="36181B17" w:rsidR="00DB399A" w:rsidRDefault="00DB399A" w:rsidP="004F0416">
      <w:pPr>
        <w:pStyle w:val="Subtitle"/>
        <w:ind w:left="142"/>
        <w:rPr>
          <w:lang w:val="lv-LV"/>
        </w:rPr>
      </w:pPr>
      <w:r>
        <w:rPr>
          <w:lang w:val="lv-LV"/>
        </w:rPr>
        <w:t>Recording module settings</w:t>
      </w:r>
    </w:p>
    <w:p w14:paraId="1F10A5DD" w14:textId="77777777" w:rsidR="00DB399A" w:rsidRDefault="00DB399A" w:rsidP="004F0416">
      <w:pPr>
        <w:ind w:left="142"/>
        <w:rPr>
          <w:rFonts w:eastAsia="Times New Roman"/>
          <w:lang w:val="lv-LV"/>
        </w:rPr>
      </w:pPr>
    </w:p>
    <w:sectPr w:rsidR="00DB399A" w:rsidSect="00FD3B33">
      <w:headerReference w:type="default" r:id="rId43"/>
      <w:footerReference w:type="default" r:id="rId44"/>
      <w:footerReference w:type="first" r:id="rId45"/>
      <w:pgSz w:w="12240" w:h="15840"/>
      <w:pgMar w:top="1440" w:right="1325" w:bottom="1440" w:left="1134" w:header="720" w:footer="68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3612BE" w14:textId="77777777" w:rsidR="00517ACB" w:rsidRDefault="00517ACB" w:rsidP="00892177">
      <w:r>
        <w:separator/>
      </w:r>
    </w:p>
  </w:endnote>
  <w:endnote w:type="continuationSeparator" w:id="0">
    <w:p w14:paraId="01DB9ECE" w14:textId="77777777" w:rsidR="00517ACB" w:rsidRDefault="00517ACB" w:rsidP="00892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6FE02" w14:textId="78FD622D" w:rsidR="00FD3B33" w:rsidRPr="00DE2DB7" w:rsidRDefault="00FD3B33" w:rsidP="00FD3B33">
    <w:pPr>
      <w:pStyle w:val="Footer"/>
      <w:tabs>
        <w:tab w:val="clear" w:pos="4680"/>
        <w:tab w:val="left" w:pos="426"/>
      </w:tabs>
      <w:rPr>
        <w:i/>
      </w:rPr>
    </w:pPr>
    <w:r>
      <w:rPr>
        <w:i/>
      </w:rPr>
      <w:fldChar w:fldCharType="begin"/>
    </w:r>
    <w:r>
      <w:rPr>
        <w:i/>
      </w:rPr>
      <w:instrText xml:space="preserve"> TITLE  \* MERGEFORMAT </w:instrText>
    </w:r>
    <w:r>
      <w:rPr>
        <w:i/>
      </w:rPr>
      <w:fldChar w:fldCharType="separate"/>
    </w:r>
    <w:r>
      <w:rPr>
        <w:i/>
      </w:rPr>
      <w:t>TFlow Web application</w:t>
    </w:r>
    <w:r>
      <w:rPr>
        <w:i/>
      </w:rPr>
      <w:fldChar w:fldCharType="end"/>
    </w:r>
    <w:r>
      <w:rPr>
        <w:i/>
      </w:rPr>
      <w:t xml:space="preserve"> v</w:t>
    </w:r>
    <w:r>
      <w:rPr>
        <w:i/>
      </w:rPr>
      <w:fldChar w:fldCharType="begin"/>
    </w:r>
    <w:r>
      <w:rPr>
        <w:i/>
      </w:rPr>
      <w:instrText xml:space="preserve"> DOCPROPERTY  REEDL_Version  \* MERGEFORMAT </w:instrText>
    </w:r>
    <w:r>
      <w:rPr>
        <w:i/>
      </w:rPr>
      <w:fldChar w:fldCharType="separate"/>
    </w:r>
    <w:r>
      <w:rPr>
        <w:i/>
      </w:rPr>
      <w:t>2</w:t>
    </w:r>
    <w:r>
      <w:rPr>
        <w:i/>
      </w:rPr>
      <w:fldChar w:fldCharType="end"/>
    </w:r>
    <w:r w:rsidRPr="001B72B4">
      <w:rPr>
        <w:i/>
      </w:rPr>
      <w:t>.</w:t>
    </w:r>
    <w:r>
      <w:rPr>
        <w:i/>
      </w:rPr>
      <w:t xml:space="preserve"> </w:t>
    </w:r>
    <w:r w:rsidRPr="001972E8">
      <w:rPr>
        <w:i/>
        <w:sz w:val="18"/>
      </w:rPr>
      <w:t>[</w:t>
    </w:r>
    <w:r>
      <w:rPr>
        <w:i/>
        <w:sz w:val="18"/>
      </w:rPr>
      <w:fldChar w:fldCharType="begin"/>
    </w:r>
    <w:r>
      <w:rPr>
        <w:i/>
        <w:sz w:val="18"/>
      </w:rPr>
      <w:instrText xml:space="preserve"> DOCPROPERTY  REEDL_DocName  \* MERGEFORMAT </w:instrText>
    </w:r>
    <w:r>
      <w:rPr>
        <w:i/>
        <w:sz w:val="18"/>
      </w:rPr>
      <w:fldChar w:fldCharType="separate"/>
    </w:r>
    <w:r>
      <w:rPr>
        <w:i/>
        <w:sz w:val="18"/>
      </w:rPr>
      <w:t>TFLOW-WEB-APP</w:t>
    </w:r>
    <w:r>
      <w:rPr>
        <w:i/>
        <w:sz w:val="18"/>
      </w:rPr>
      <w:fldChar w:fldCharType="end"/>
    </w:r>
    <w:r>
      <w:rPr>
        <w:i/>
        <w:sz w:val="18"/>
      </w:rPr>
      <w:t>-002</w:t>
    </w:r>
    <w:r w:rsidRPr="001972E8">
      <w:rPr>
        <w:i/>
        <w:sz w:val="18"/>
      </w:rPr>
      <w:t>]</w:t>
    </w:r>
    <w:r>
      <w:rPr>
        <w:i/>
      </w:rPr>
      <w:tab/>
      <w:t>page</w:t>
    </w:r>
    <w:r w:rsidRPr="00DE2DB7">
      <w:rPr>
        <w:i/>
      </w:rPr>
      <w:t xml:space="preserve"> </w:t>
    </w:r>
    <w:sdt>
      <w:sdtPr>
        <w:rPr>
          <w:i/>
        </w:rPr>
        <w:id w:val="-360906782"/>
        <w:docPartObj>
          <w:docPartGallery w:val="Page Numbers (Bottom of Page)"/>
          <w:docPartUnique/>
        </w:docPartObj>
      </w:sdtPr>
      <w:sdtEndPr>
        <w:rPr>
          <w:noProof/>
        </w:rPr>
      </w:sdtEndPr>
      <w:sdtContent>
        <w:r w:rsidRPr="00DE2DB7">
          <w:rPr>
            <w:i/>
          </w:rPr>
          <w:t xml:space="preserve"> </w:t>
        </w:r>
        <w:r w:rsidRPr="00DE2DB7">
          <w:rPr>
            <w:i/>
          </w:rPr>
          <w:fldChar w:fldCharType="begin"/>
        </w:r>
        <w:r w:rsidRPr="00DE2DB7">
          <w:rPr>
            <w:i/>
          </w:rPr>
          <w:instrText xml:space="preserve"> PAGE   \* MERGEFORMAT </w:instrText>
        </w:r>
        <w:r w:rsidRPr="00DE2DB7">
          <w:rPr>
            <w:i/>
          </w:rPr>
          <w:fldChar w:fldCharType="separate"/>
        </w:r>
        <w:r w:rsidR="00A815A7">
          <w:rPr>
            <w:i/>
            <w:noProof/>
          </w:rPr>
          <w:t>2</w:t>
        </w:r>
        <w:r w:rsidRPr="00DE2DB7">
          <w:rPr>
            <w:i/>
            <w:noProof/>
          </w:rPr>
          <w:fldChar w:fldCharType="end"/>
        </w:r>
        <w:r w:rsidRPr="00DE2DB7">
          <w:rPr>
            <w:i/>
            <w:noProof/>
          </w:rPr>
          <w:t xml:space="preserve"> of </w:t>
        </w:r>
        <w:r w:rsidRPr="00DE2DB7">
          <w:rPr>
            <w:i/>
            <w:noProof/>
          </w:rPr>
          <w:fldChar w:fldCharType="begin"/>
        </w:r>
        <w:r w:rsidRPr="00DE2DB7">
          <w:rPr>
            <w:i/>
            <w:noProof/>
          </w:rPr>
          <w:instrText xml:space="preserve"> NUMPAGES  \* Arabic  \* MERGEFORMAT </w:instrText>
        </w:r>
        <w:r w:rsidRPr="00DE2DB7">
          <w:rPr>
            <w:i/>
            <w:noProof/>
          </w:rPr>
          <w:fldChar w:fldCharType="separate"/>
        </w:r>
        <w:r w:rsidR="00A815A7">
          <w:rPr>
            <w:i/>
            <w:noProof/>
          </w:rPr>
          <w:t>23</w:t>
        </w:r>
        <w:r w:rsidRPr="00DE2DB7">
          <w:rPr>
            <w:i/>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C3C2D" w14:textId="04580411" w:rsidR="00FD3B33" w:rsidRDefault="00FD3B33" w:rsidP="00DB07C0">
    <w:pPr>
      <w:pStyle w:val="Footer"/>
      <w:rPr>
        <w:lang w:val="lv-LV"/>
      </w:rPr>
    </w:pPr>
  </w:p>
  <w:tbl>
    <w:tblPr>
      <w:tblStyle w:val="TableGrid"/>
      <w:tblW w:w="0" w:type="auto"/>
      <w:tblLook w:val="04A0" w:firstRow="1" w:lastRow="0" w:firstColumn="1" w:lastColumn="0" w:noHBand="0" w:noVBand="1"/>
    </w:tblPr>
    <w:tblGrid>
      <w:gridCol w:w="1951"/>
      <w:gridCol w:w="7625"/>
    </w:tblGrid>
    <w:tr w:rsidR="00FD3B33" w14:paraId="328CAAD1" w14:textId="77777777" w:rsidTr="00FD3B33">
      <w:tc>
        <w:tcPr>
          <w:tcW w:w="1951" w:type="dxa"/>
        </w:tcPr>
        <w:p w14:paraId="320C83B6" w14:textId="77777777" w:rsidR="00FD3B33" w:rsidRDefault="00FD3B33" w:rsidP="00FD3B33">
          <w:pPr>
            <w:rPr>
              <w:i/>
            </w:rPr>
          </w:pPr>
          <w:r>
            <w:rPr>
              <w:i/>
            </w:rPr>
            <w:t>Document #</w:t>
          </w:r>
        </w:p>
      </w:tc>
      <w:tc>
        <w:tcPr>
          <w:tcW w:w="7625" w:type="dxa"/>
        </w:tcPr>
        <w:p w14:paraId="2525B48F" w14:textId="77777777" w:rsidR="00FD3B33" w:rsidRDefault="00FD3B33" w:rsidP="00FD3B33">
          <w:pPr>
            <w:rPr>
              <w:i/>
            </w:rPr>
          </w:pPr>
          <w:r>
            <w:rPr>
              <w:i/>
            </w:rPr>
            <w:fldChar w:fldCharType="begin"/>
          </w:r>
          <w:r>
            <w:rPr>
              <w:i/>
            </w:rPr>
            <w:instrText xml:space="preserve"> DOCPROPERTY  REEDL_DocName  \* MERGEFORMAT </w:instrText>
          </w:r>
          <w:r>
            <w:rPr>
              <w:i/>
            </w:rPr>
            <w:fldChar w:fldCharType="separate"/>
          </w:r>
          <w:r w:rsidR="00A815A7">
            <w:rPr>
              <w:i/>
            </w:rPr>
            <w:t>TFLOW-WEB-APP</w:t>
          </w:r>
          <w:r>
            <w:rPr>
              <w:i/>
            </w:rPr>
            <w:fldChar w:fldCharType="end"/>
          </w:r>
          <w:r>
            <w:rPr>
              <w:i/>
            </w:rPr>
            <w:fldChar w:fldCharType="begin"/>
          </w:r>
          <w:r>
            <w:rPr>
              <w:i/>
            </w:rPr>
            <w:instrText xml:space="preserve"> DOCVARIABLE  REEDL_DocName </w:instrText>
          </w:r>
          <w:r>
            <w:rPr>
              <w:i/>
            </w:rPr>
            <w:fldChar w:fldCharType="end"/>
          </w:r>
          <w:r>
            <w:rPr>
              <w:i/>
            </w:rPr>
            <w:fldChar w:fldCharType="begin"/>
          </w:r>
          <w:r>
            <w:rPr>
              <w:i/>
            </w:rPr>
            <w:instrText xml:space="preserve"> DOCVARIABLE  REEDL_DocName  \* MERGEFORMAT </w:instrText>
          </w:r>
          <w:r>
            <w:rPr>
              <w:i/>
            </w:rPr>
            <w:fldChar w:fldCharType="end"/>
          </w:r>
          <w:r>
            <w:rPr>
              <w:i/>
            </w:rPr>
            <w:fldChar w:fldCharType="begin"/>
          </w:r>
          <w:r>
            <w:rPr>
              <w:i/>
            </w:rPr>
            <w:instrText xml:space="preserve"> DOCVARIABLE  REEDL_DocName </w:instrText>
          </w:r>
          <w:r>
            <w:rPr>
              <w:i/>
            </w:rPr>
            <w:fldChar w:fldCharType="end"/>
          </w:r>
        </w:p>
      </w:tc>
    </w:tr>
    <w:tr w:rsidR="00FD3B33" w14:paraId="1DC053E9" w14:textId="77777777" w:rsidTr="00FD3B33">
      <w:tc>
        <w:tcPr>
          <w:tcW w:w="1951" w:type="dxa"/>
        </w:tcPr>
        <w:p w14:paraId="5981D7BC" w14:textId="77777777" w:rsidR="00FD3B33" w:rsidRDefault="00FD3B33" w:rsidP="00FD3B33">
          <w:pPr>
            <w:rPr>
              <w:i/>
            </w:rPr>
          </w:pPr>
          <w:r>
            <w:rPr>
              <w:i/>
            </w:rPr>
            <w:t>Author</w:t>
          </w:r>
        </w:p>
      </w:tc>
      <w:tc>
        <w:tcPr>
          <w:tcW w:w="7625" w:type="dxa"/>
        </w:tcPr>
        <w:p w14:paraId="653E2FE5" w14:textId="77777777" w:rsidR="00FD3B33" w:rsidRDefault="00FD3B33" w:rsidP="00FD3B33">
          <w:pPr>
            <w:tabs>
              <w:tab w:val="left" w:pos="6433"/>
            </w:tabs>
            <w:rPr>
              <w:i/>
            </w:rPr>
          </w:pPr>
          <w:r>
            <w:rPr>
              <w:i/>
            </w:rPr>
            <w:t>Andrejs Vasiljevs. REEDL Tech Ltd.</w:t>
          </w:r>
          <w:r>
            <w:rPr>
              <w:i/>
            </w:rPr>
            <w:tab/>
          </w:r>
        </w:p>
      </w:tc>
    </w:tr>
    <w:tr w:rsidR="00FD3B33" w14:paraId="5F082D0A" w14:textId="77777777" w:rsidTr="00FD3B33">
      <w:tc>
        <w:tcPr>
          <w:tcW w:w="1951" w:type="dxa"/>
        </w:tcPr>
        <w:p w14:paraId="765FE4D0" w14:textId="77777777" w:rsidR="00FD3B33" w:rsidRDefault="00FD3B33" w:rsidP="00FD3B33">
          <w:pPr>
            <w:rPr>
              <w:i/>
            </w:rPr>
          </w:pPr>
          <w:r>
            <w:rPr>
              <w:i/>
            </w:rPr>
            <w:t>Date</w:t>
          </w:r>
        </w:p>
      </w:tc>
      <w:tc>
        <w:tcPr>
          <w:tcW w:w="7625" w:type="dxa"/>
        </w:tcPr>
        <w:p w14:paraId="57D9F13A" w14:textId="77777777" w:rsidR="00FD3B33" w:rsidRPr="001972E8" w:rsidRDefault="00FD3B33" w:rsidP="00FD3B33">
          <w:pPr>
            <w:rPr>
              <w:rFonts w:eastAsia="Times New Roman"/>
              <w:sz w:val="36"/>
              <w:lang w:val="lv-LV"/>
            </w:rPr>
          </w:pPr>
          <w:r>
            <w:rPr>
              <w:i/>
            </w:rPr>
            <w:fldChar w:fldCharType="begin"/>
          </w:r>
          <w:r>
            <w:rPr>
              <w:i/>
            </w:rPr>
            <w:instrText xml:space="preserve"> DOCPROPERTY  REEDL_LastEditDate  \@ "d-MMM-yy"  \* MERGEFORMAT </w:instrText>
          </w:r>
          <w:r>
            <w:rPr>
              <w:i/>
            </w:rPr>
            <w:fldChar w:fldCharType="separate"/>
          </w:r>
          <w:r w:rsidR="00A815A7">
            <w:rPr>
              <w:i/>
            </w:rPr>
            <w:t>25-May-25</w:t>
          </w:r>
          <w:r>
            <w:rPr>
              <w:i/>
            </w:rPr>
            <w:fldChar w:fldCharType="end"/>
          </w:r>
        </w:p>
      </w:tc>
    </w:tr>
    <w:tr w:rsidR="00FD3B33" w14:paraId="471F1455" w14:textId="77777777" w:rsidTr="00FD3B33">
      <w:tc>
        <w:tcPr>
          <w:tcW w:w="1951" w:type="dxa"/>
        </w:tcPr>
        <w:p w14:paraId="57B4B2D8" w14:textId="77777777" w:rsidR="00FD3B33" w:rsidRDefault="00FD3B33" w:rsidP="00FD3B33">
          <w:pPr>
            <w:rPr>
              <w:i/>
            </w:rPr>
          </w:pPr>
          <w:r>
            <w:rPr>
              <w:i/>
            </w:rPr>
            <w:t>Revision</w:t>
          </w:r>
        </w:p>
      </w:tc>
      <w:tc>
        <w:tcPr>
          <w:tcW w:w="7625" w:type="dxa"/>
        </w:tcPr>
        <w:p w14:paraId="4A3DFCFB" w14:textId="77777777" w:rsidR="00FD3B33" w:rsidRDefault="00FD3B33" w:rsidP="00FD3B33">
          <w:pPr>
            <w:rPr>
              <w:i/>
            </w:rPr>
          </w:pPr>
          <w:r>
            <w:rPr>
              <w:i/>
            </w:rPr>
            <w:t>v</w:t>
          </w:r>
          <w:r>
            <w:rPr>
              <w:i/>
            </w:rPr>
            <w:fldChar w:fldCharType="begin"/>
          </w:r>
          <w:r>
            <w:rPr>
              <w:i/>
            </w:rPr>
            <w:instrText xml:space="preserve"> DOCPROPERTY  REEDL_Version  \* MERGEFORMAT </w:instrText>
          </w:r>
          <w:r>
            <w:rPr>
              <w:i/>
            </w:rPr>
            <w:fldChar w:fldCharType="separate"/>
          </w:r>
          <w:r w:rsidR="00A815A7">
            <w:rPr>
              <w:i/>
            </w:rPr>
            <w:t>2.1</w:t>
          </w:r>
          <w:r>
            <w:rPr>
              <w:i/>
            </w:rPr>
            <w:fldChar w:fldCharType="end"/>
          </w:r>
        </w:p>
      </w:tc>
    </w:tr>
  </w:tbl>
  <w:p w14:paraId="65EF8D4C" w14:textId="77777777" w:rsidR="00FD3B33" w:rsidRPr="00DB07C0" w:rsidRDefault="00FD3B33" w:rsidP="00DB07C0">
    <w:pPr>
      <w:pStyle w:val="Footer"/>
      <w:rPr>
        <w:lang w:val="lv-LV"/>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318F75" w14:textId="77777777" w:rsidR="00517ACB" w:rsidRDefault="00517ACB" w:rsidP="00892177">
      <w:r>
        <w:separator/>
      </w:r>
    </w:p>
  </w:footnote>
  <w:footnote w:type="continuationSeparator" w:id="0">
    <w:p w14:paraId="38C56C5B" w14:textId="77777777" w:rsidR="00517ACB" w:rsidRDefault="00517ACB" w:rsidP="008921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20D33" w14:textId="77777777" w:rsidR="00FD3B33" w:rsidRPr="00C46B7A" w:rsidRDefault="00FD3B33" w:rsidP="00FD3B33">
    <w:pPr>
      <w:pStyle w:val="Header"/>
      <w:pBdr>
        <w:bottom w:val="single" w:sz="12" w:space="1" w:color="auto"/>
      </w:pBdr>
      <w:tabs>
        <w:tab w:val="clear" w:pos="4680"/>
      </w:tabs>
      <w:rPr>
        <w:sz w:val="10"/>
      </w:rPr>
    </w:pPr>
    <w:r>
      <w:rPr>
        <w:noProof/>
        <w:sz w:val="28"/>
        <w:szCs w:val="28"/>
        <w:lang w:eastAsia="en-US"/>
      </w:rPr>
      <w:drawing>
        <wp:inline distT="0" distB="0" distL="0" distR="0" wp14:anchorId="60114CDF" wp14:editId="12BEDDB5">
          <wp:extent cx="826019" cy="2326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DL logo on side Color 1 Transparen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27627" cy="233087"/>
                  </a:xfrm>
                  <a:prstGeom prst="rect">
                    <a:avLst/>
                  </a:prstGeom>
                </pic:spPr>
              </pic:pic>
            </a:graphicData>
          </a:graphic>
        </wp:inline>
      </w:drawing>
    </w:r>
    <w:r>
      <w:rPr>
        <w:sz w:val="28"/>
        <w:szCs w:val="28"/>
      </w:rPr>
      <w:tab/>
    </w:r>
    <w:r>
      <w:rPr>
        <w:sz w:val="28"/>
        <w:szCs w:val="28"/>
      </w:rPr>
      <w:fldChar w:fldCharType="begin"/>
    </w:r>
    <w:r>
      <w:rPr>
        <w:sz w:val="28"/>
        <w:szCs w:val="28"/>
      </w:rPr>
      <w:instrText xml:space="preserve"> DOCPROPERTY  REEDL_LastEditDate \@ "MMMM d, yyyy"  \* MERGEFORMAT </w:instrText>
    </w:r>
    <w:r>
      <w:rPr>
        <w:sz w:val="28"/>
        <w:szCs w:val="28"/>
      </w:rPr>
      <w:fldChar w:fldCharType="separate"/>
    </w:r>
    <w:r>
      <w:rPr>
        <w:sz w:val="28"/>
        <w:szCs w:val="28"/>
      </w:rPr>
      <w:t>May 25, 2025</w:t>
    </w:r>
    <w:r>
      <w:rPr>
        <w:sz w:val="28"/>
        <w:szCs w:val="28"/>
      </w:rPr>
      <w:fldChar w:fldCharType="end"/>
    </w:r>
  </w:p>
  <w:p w14:paraId="0AD7CB7B" w14:textId="548D44B7" w:rsidR="00FD3B33" w:rsidRPr="00FD3B33" w:rsidRDefault="00FD3B33" w:rsidP="00FD3B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28AE"/>
    <w:multiLevelType w:val="hybridMultilevel"/>
    <w:tmpl w:val="9FA63C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EF2EE2"/>
    <w:multiLevelType w:val="hybridMultilevel"/>
    <w:tmpl w:val="90EC236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nsid w:val="0D634118"/>
    <w:multiLevelType w:val="multilevel"/>
    <w:tmpl w:val="091A8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D148A0"/>
    <w:multiLevelType w:val="multilevel"/>
    <w:tmpl w:val="EEB41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6376B2"/>
    <w:multiLevelType w:val="hybridMultilevel"/>
    <w:tmpl w:val="614E63C6"/>
    <w:lvl w:ilvl="0" w:tplc="A710AE04">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nsid w:val="168112F9"/>
    <w:multiLevelType w:val="multilevel"/>
    <w:tmpl w:val="3DC40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A93475"/>
    <w:multiLevelType w:val="hybridMultilevel"/>
    <w:tmpl w:val="D43A4AAC"/>
    <w:lvl w:ilvl="0" w:tplc="104EC4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6B4C84"/>
    <w:multiLevelType w:val="hybridMultilevel"/>
    <w:tmpl w:val="D79277DC"/>
    <w:lvl w:ilvl="0" w:tplc="A2808F1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584459"/>
    <w:multiLevelType w:val="hybridMultilevel"/>
    <w:tmpl w:val="8AECF4B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1B0B77"/>
    <w:multiLevelType w:val="hybridMultilevel"/>
    <w:tmpl w:val="0840F9FA"/>
    <w:lvl w:ilvl="0" w:tplc="A2808F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F06CD3"/>
    <w:multiLevelType w:val="hybridMultilevel"/>
    <w:tmpl w:val="D3B69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020B20"/>
    <w:multiLevelType w:val="hybridMultilevel"/>
    <w:tmpl w:val="0338D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BBB6EC3"/>
    <w:multiLevelType w:val="hybridMultilevel"/>
    <w:tmpl w:val="D6700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960150"/>
    <w:multiLevelType w:val="hybridMultilevel"/>
    <w:tmpl w:val="279E4D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E886340"/>
    <w:multiLevelType w:val="hybridMultilevel"/>
    <w:tmpl w:val="B04CFAAC"/>
    <w:lvl w:ilvl="0" w:tplc="A2808F1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286A4E"/>
    <w:multiLevelType w:val="multilevel"/>
    <w:tmpl w:val="DDACA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30A4E99"/>
    <w:multiLevelType w:val="hybridMultilevel"/>
    <w:tmpl w:val="289A0810"/>
    <w:lvl w:ilvl="0" w:tplc="A2808F1E">
      <w:numFmt w:val="bullet"/>
      <w:lvlText w:val="-"/>
      <w:lvlJc w:val="left"/>
      <w:pPr>
        <w:ind w:left="1855" w:hanging="360"/>
      </w:pPr>
      <w:rPr>
        <w:rFonts w:ascii="Times New Roman" w:eastAsia="Times New Roman" w:hAnsi="Times New Roman" w:cs="Times New Roman"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17">
    <w:nsid w:val="4A641D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BD02590"/>
    <w:multiLevelType w:val="hybridMultilevel"/>
    <w:tmpl w:val="1DAC8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EA52A8"/>
    <w:multiLevelType w:val="multilevel"/>
    <w:tmpl w:val="757ED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F9127E8"/>
    <w:multiLevelType w:val="hybridMultilevel"/>
    <w:tmpl w:val="43D6BE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51417F03"/>
    <w:multiLevelType w:val="hybridMultilevel"/>
    <w:tmpl w:val="9EC698F2"/>
    <w:lvl w:ilvl="0" w:tplc="104EC4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6779EA"/>
    <w:multiLevelType w:val="multilevel"/>
    <w:tmpl w:val="9356B794"/>
    <w:lvl w:ilvl="0">
      <w:start w:val="1"/>
      <w:numFmt w:val="decimal"/>
      <w:pStyle w:val="ObjectiveChap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57687AC2"/>
    <w:multiLevelType w:val="hybridMultilevel"/>
    <w:tmpl w:val="FC469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981F09"/>
    <w:multiLevelType w:val="hybridMultilevel"/>
    <w:tmpl w:val="960A7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8E84F68"/>
    <w:multiLevelType w:val="hybridMultilevel"/>
    <w:tmpl w:val="08445288"/>
    <w:lvl w:ilvl="0" w:tplc="A2808F1E">
      <w:numFmt w:val="bullet"/>
      <w:lvlText w:val="-"/>
      <w:lvlJc w:val="left"/>
      <w:pPr>
        <w:ind w:left="2203" w:hanging="360"/>
      </w:pPr>
      <w:rPr>
        <w:rFonts w:ascii="Times New Roman" w:eastAsia="Times New Roman" w:hAnsi="Times New Roman"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26">
    <w:nsid w:val="6D2A43D8"/>
    <w:multiLevelType w:val="hybridMultilevel"/>
    <w:tmpl w:val="F23A1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01487C"/>
    <w:multiLevelType w:val="hybridMultilevel"/>
    <w:tmpl w:val="66067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D359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3ED20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5AE6B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6B005B0"/>
    <w:multiLevelType w:val="hybridMultilevel"/>
    <w:tmpl w:val="D43A4AAC"/>
    <w:lvl w:ilvl="0" w:tplc="104EC4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285D32"/>
    <w:multiLevelType w:val="multilevel"/>
    <w:tmpl w:val="FCCC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9"/>
  </w:num>
  <w:num w:numId="3">
    <w:abstractNumId w:val="32"/>
  </w:num>
  <w:num w:numId="4">
    <w:abstractNumId w:val="5"/>
  </w:num>
  <w:num w:numId="5">
    <w:abstractNumId w:val="3"/>
  </w:num>
  <w:num w:numId="6">
    <w:abstractNumId w:val="2"/>
  </w:num>
  <w:num w:numId="7">
    <w:abstractNumId w:val="10"/>
  </w:num>
  <w:num w:numId="8">
    <w:abstractNumId w:val="11"/>
  </w:num>
  <w:num w:numId="9">
    <w:abstractNumId w:val="8"/>
  </w:num>
  <w:num w:numId="10">
    <w:abstractNumId w:val="22"/>
  </w:num>
  <w:num w:numId="11">
    <w:abstractNumId w:val="13"/>
  </w:num>
  <w:num w:numId="12">
    <w:abstractNumId w:val="24"/>
  </w:num>
  <w:num w:numId="13">
    <w:abstractNumId w:val="29"/>
  </w:num>
  <w:num w:numId="14">
    <w:abstractNumId w:val="28"/>
  </w:num>
  <w:num w:numId="15">
    <w:abstractNumId w:val="30"/>
  </w:num>
  <w:num w:numId="16">
    <w:abstractNumId w:val="17"/>
  </w:num>
  <w:num w:numId="17">
    <w:abstractNumId w:val="1"/>
  </w:num>
  <w:num w:numId="18">
    <w:abstractNumId w:val="0"/>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7"/>
  </w:num>
  <w:num w:numId="25">
    <w:abstractNumId w:val="14"/>
  </w:num>
  <w:num w:numId="26">
    <w:abstractNumId w:val="9"/>
  </w:num>
  <w:num w:numId="27">
    <w:abstractNumId w:val="26"/>
  </w:num>
  <w:num w:numId="28">
    <w:abstractNumId w:val="4"/>
  </w:num>
  <w:num w:numId="29">
    <w:abstractNumId w:val="18"/>
  </w:num>
  <w:num w:numId="30">
    <w:abstractNumId w:val="27"/>
  </w:num>
  <w:num w:numId="31">
    <w:abstractNumId w:val="21"/>
  </w:num>
  <w:num w:numId="32">
    <w:abstractNumId w:val="6"/>
  </w:num>
  <w:num w:numId="33">
    <w:abstractNumId w:val="31"/>
  </w:num>
  <w:num w:numId="34">
    <w:abstractNumId w:val="20"/>
  </w:num>
  <w:num w:numId="35">
    <w:abstractNumId w:val="12"/>
  </w:num>
  <w:num w:numId="36">
    <w:abstractNumId w:val="25"/>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7EEA"/>
    <w:rsid w:val="00000FE0"/>
    <w:rsid w:val="0002149B"/>
    <w:rsid w:val="000217D1"/>
    <w:rsid w:val="0002503A"/>
    <w:rsid w:val="0003155D"/>
    <w:rsid w:val="00056CC4"/>
    <w:rsid w:val="0006416D"/>
    <w:rsid w:val="00076F03"/>
    <w:rsid w:val="00077461"/>
    <w:rsid w:val="00082F4C"/>
    <w:rsid w:val="00091EDC"/>
    <w:rsid w:val="00092E37"/>
    <w:rsid w:val="00093AA9"/>
    <w:rsid w:val="000A4ABC"/>
    <w:rsid w:val="000C75E1"/>
    <w:rsid w:val="000D133E"/>
    <w:rsid w:val="000D7670"/>
    <w:rsid w:val="000E65F9"/>
    <w:rsid w:val="00103227"/>
    <w:rsid w:val="00116371"/>
    <w:rsid w:val="001245B5"/>
    <w:rsid w:val="0014236C"/>
    <w:rsid w:val="00160CAC"/>
    <w:rsid w:val="001742E0"/>
    <w:rsid w:val="00176720"/>
    <w:rsid w:val="00177FCC"/>
    <w:rsid w:val="00180748"/>
    <w:rsid w:val="00191B13"/>
    <w:rsid w:val="001972E8"/>
    <w:rsid w:val="001A014B"/>
    <w:rsid w:val="001B57A5"/>
    <w:rsid w:val="001B596B"/>
    <w:rsid w:val="001C7A8C"/>
    <w:rsid w:val="001D2315"/>
    <w:rsid w:val="0020053E"/>
    <w:rsid w:val="00214909"/>
    <w:rsid w:val="00215A05"/>
    <w:rsid w:val="00223AD7"/>
    <w:rsid w:val="00247DDA"/>
    <w:rsid w:val="00262094"/>
    <w:rsid w:val="002630A5"/>
    <w:rsid w:val="002668C3"/>
    <w:rsid w:val="00281F2B"/>
    <w:rsid w:val="00283E7C"/>
    <w:rsid w:val="00287C1D"/>
    <w:rsid w:val="002955CD"/>
    <w:rsid w:val="00296EBC"/>
    <w:rsid w:val="002B3607"/>
    <w:rsid w:val="002B60AE"/>
    <w:rsid w:val="002B6BC1"/>
    <w:rsid w:val="002C523F"/>
    <w:rsid w:val="002E344B"/>
    <w:rsid w:val="002E6A97"/>
    <w:rsid w:val="00305834"/>
    <w:rsid w:val="00323324"/>
    <w:rsid w:val="00324A02"/>
    <w:rsid w:val="0032643D"/>
    <w:rsid w:val="00330692"/>
    <w:rsid w:val="0033111D"/>
    <w:rsid w:val="00351E28"/>
    <w:rsid w:val="003536C5"/>
    <w:rsid w:val="00354E98"/>
    <w:rsid w:val="00356971"/>
    <w:rsid w:val="00364054"/>
    <w:rsid w:val="00364160"/>
    <w:rsid w:val="00364223"/>
    <w:rsid w:val="003767E9"/>
    <w:rsid w:val="003775B1"/>
    <w:rsid w:val="00392A77"/>
    <w:rsid w:val="003A04C3"/>
    <w:rsid w:val="003A2D19"/>
    <w:rsid w:val="003A4684"/>
    <w:rsid w:val="003B055F"/>
    <w:rsid w:val="003B072F"/>
    <w:rsid w:val="003B3291"/>
    <w:rsid w:val="003C3213"/>
    <w:rsid w:val="003C4D61"/>
    <w:rsid w:val="003D1467"/>
    <w:rsid w:val="003E09F8"/>
    <w:rsid w:val="003E1808"/>
    <w:rsid w:val="003F061C"/>
    <w:rsid w:val="003F0D9B"/>
    <w:rsid w:val="00411261"/>
    <w:rsid w:val="00425544"/>
    <w:rsid w:val="00466ED3"/>
    <w:rsid w:val="004751A5"/>
    <w:rsid w:val="00495D2D"/>
    <w:rsid w:val="004A38B1"/>
    <w:rsid w:val="004A5E20"/>
    <w:rsid w:val="004B1629"/>
    <w:rsid w:val="004C15D1"/>
    <w:rsid w:val="004C4BB8"/>
    <w:rsid w:val="004C78AA"/>
    <w:rsid w:val="004D3D20"/>
    <w:rsid w:val="004D57A7"/>
    <w:rsid w:val="004E55FF"/>
    <w:rsid w:val="004F0416"/>
    <w:rsid w:val="005024D5"/>
    <w:rsid w:val="00507EEA"/>
    <w:rsid w:val="0051343E"/>
    <w:rsid w:val="0051419C"/>
    <w:rsid w:val="00517ACB"/>
    <w:rsid w:val="00536DDD"/>
    <w:rsid w:val="0056203B"/>
    <w:rsid w:val="0056384E"/>
    <w:rsid w:val="00570963"/>
    <w:rsid w:val="00573603"/>
    <w:rsid w:val="00585486"/>
    <w:rsid w:val="0059085B"/>
    <w:rsid w:val="00590A05"/>
    <w:rsid w:val="0059321F"/>
    <w:rsid w:val="005960EC"/>
    <w:rsid w:val="005A26EF"/>
    <w:rsid w:val="005A3B8C"/>
    <w:rsid w:val="005A6F76"/>
    <w:rsid w:val="005C7D4C"/>
    <w:rsid w:val="005D489F"/>
    <w:rsid w:val="005E310D"/>
    <w:rsid w:val="005F3D95"/>
    <w:rsid w:val="005F5729"/>
    <w:rsid w:val="006127E4"/>
    <w:rsid w:val="00623993"/>
    <w:rsid w:val="00623F79"/>
    <w:rsid w:val="006436D1"/>
    <w:rsid w:val="00644F62"/>
    <w:rsid w:val="006560F0"/>
    <w:rsid w:val="00674CF9"/>
    <w:rsid w:val="00676628"/>
    <w:rsid w:val="006A36ED"/>
    <w:rsid w:val="006A7689"/>
    <w:rsid w:val="006B274D"/>
    <w:rsid w:val="006B3D3F"/>
    <w:rsid w:val="006B4EA3"/>
    <w:rsid w:val="006E069A"/>
    <w:rsid w:val="006E1272"/>
    <w:rsid w:val="006F1E6B"/>
    <w:rsid w:val="0070282A"/>
    <w:rsid w:val="00720669"/>
    <w:rsid w:val="0072364D"/>
    <w:rsid w:val="0072652A"/>
    <w:rsid w:val="007368CF"/>
    <w:rsid w:val="007467BB"/>
    <w:rsid w:val="00750CD0"/>
    <w:rsid w:val="00767F44"/>
    <w:rsid w:val="007749E8"/>
    <w:rsid w:val="0078156A"/>
    <w:rsid w:val="007931DF"/>
    <w:rsid w:val="00794970"/>
    <w:rsid w:val="007B240C"/>
    <w:rsid w:val="007C067A"/>
    <w:rsid w:val="007C179F"/>
    <w:rsid w:val="007E404B"/>
    <w:rsid w:val="007E4B80"/>
    <w:rsid w:val="007F0389"/>
    <w:rsid w:val="008142BA"/>
    <w:rsid w:val="00842B81"/>
    <w:rsid w:val="00845720"/>
    <w:rsid w:val="00880BBA"/>
    <w:rsid w:val="00880D36"/>
    <w:rsid w:val="00881F19"/>
    <w:rsid w:val="008849DC"/>
    <w:rsid w:val="0088678C"/>
    <w:rsid w:val="00886E76"/>
    <w:rsid w:val="00891C84"/>
    <w:rsid w:val="00891CAD"/>
    <w:rsid w:val="00891DB1"/>
    <w:rsid w:val="00892177"/>
    <w:rsid w:val="008A0C40"/>
    <w:rsid w:val="008A1216"/>
    <w:rsid w:val="008A41D6"/>
    <w:rsid w:val="008B4C91"/>
    <w:rsid w:val="008B5DDF"/>
    <w:rsid w:val="008C0D09"/>
    <w:rsid w:val="008C1768"/>
    <w:rsid w:val="008C4C90"/>
    <w:rsid w:val="008E410C"/>
    <w:rsid w:val="00920AF3"/>
    <w:rsid w:val="00926049"/>
    <w:rsid w:val="00927835"/>
    <w:rsid w:val="00931911"/>
    <w:rsid w:val="00960C0F"/>
    <w:rsid w:val="009772F9"/>
    <w:rsid w:val="009A0927"/>
    <w:rsid w:val="009A23AC"/>
    <w:rsid w:val="009A3D1E"/>
    <w:rsid w:val="009A534F"/>
    <w:rsid w:val="009D078E"/>
    <w:rsid w:val="009E0263"/>
    <w:rsid w:val="009E5633"/>
    <w:rsid w:val="009E5CEC"/>
    <w:rsid w:val="009E6C7A"/>
    <w:rsid w:val="009F0D75"/>
    <w:rsid w:val="009F45D7"/>
    <w:rsid w:val="009F7494"/>
    <w:rsid w:val="00A0359F"/>
    <w:rsid w:val="00A116AC"/>
    <w:rsid w:val="00A2490E"/>
    <w:rsid w:val="00A31B21"/>
    <w:rsid w:val="00A5095E"/>
    <w:rsid w:val="00A53132"/>
    <w:rsid w:val="00A573A4"/>
    <w:rsid w:val="00A61051"/>
    <w:rsid w:val="00A63654"/>
    <w:rsid w:val="00A75EF0"/>
    <w:rsid w:val="00A76E58"/>
    <w:rsid w:val="00A815A7"/>
    <w:rsid w:val="00A931C4"/>
    <w:rsid w:val="00AA0036"/>
    <w:rsid w:val="00AA1BCD"/>
    <w:rsid w:val="00AA3DB0"/>
    <w:rsid w:val="00AA41C4"/>
    <w:rsid w:val="00AB2089"/>
    <w:rsid w:val="00AC0570"/>
    <w:rsid w:val="00AE0046"/>
    <w:rsid w:val="00AE3CE1"/>
    <w:rsid w:val="00AE4557"/>
    <w:rsid w:val="00B05390"/>
    <w:rsid w:val="00B07922"/>
    <w:rsid w:val="00B07B22"/>
    <w:rsid w:val="00B10105"/>
    <w:rsid w:val="00B47FBE"/>
    <w:rsid w:val="00B630B1"/>
    <w:rsid w:val="00B71537"/>
    <w:rsid w:val="00B7682B"/>
    <w:rsid w:val="00B82BA2"/>
    <w:rsid w:val="00B872BE"/>
    <w:rsid w:val="00B91D03"/>
    <w:rsid w:val="00B9388F"/>
    <w:rsid w:val="00BA35AA"/>
    <w:rsid w:val="00BA6842"/>
    <w:rsid w:val="00BB04CE"/>
    <w:rsid w:val="00BB710F"/>
    <w:rsid w:val="00BD5E77"/>
    <w:rsid w:val="00BE3034"/>
    <w:rsid w:val="00BE5B32"/>
    <w:rsid w:val="00BE684F"/>
    <w:rsid w:val="00C03E71"/>
    <w:rsid w:val="00C15F8B"/>
    <w:rsid w:val="00C440A5"/>
    <w:rsid w:val="00C52779"/>
    <w:rsid w:val="00C62631"/>
    <w:rsid w:val="00C64BB1"/>
    <w:rsid w:val="00C705A6"/>
    <w:rsid w:val="00C80F2F"/>
    <w:rsid w:val="00C927E1"/>
    <w:rsid w:val="00C956D2"/>
    <w:rsid w:val="00CA375B"/>
    <w:rsid w:val="00CA51D1"/>
    <w:rsid w:val="00CB23F3"/>
    <w:rsid w:val="00CB7231"/>
    <w:rsid w:val="00CC2C9E"/>
    <w:rsid w:val="00CE23AA"/>
    <w:rsid w:val="00CE516E"/>
    <w:rsid w:val="00CF1865"/>
    <w:rsid w:val="00D10CE8"/>
    <w:rsid w:val="00D1122C"/>
    <w:rsid w:val="00D4214B"/>
    <w:rsid w:val="00D54F2D"/>
    <w:rsid w:val="00D70063"/>
    <w:rsid w:val="00D8232C"/>
    <w:rsid w:val="00DA68CB"/>
    <w:rsid w:val="00DA7EC4"/>
    <w:rsid w:val="00DB00D6"/>
    <w:rsid w:val="00DB07C0"/>
    <w:rsid w:val="00DB399A"/>
    <w:rsid w:val="00DC3C09"/>
    <w:rsid w:val="00DC47E1"/>
    <w:rsid w:val="00DE031F"/>
    <w:rsid w:val="00DE57F0"/>
    <w:rsid w:val="00DE692D"/>
    <w:rsid w:val="00DF4619"/>
    <w:rsid w:val="00E05D0B"/>
    <w:rsid w:val="00E144A1"/>
    <w:rsid w:val="00E155ED"/>
    <w:rsid w:val="00E175AB"/>
    <w:rsid w:val="00E2388C"/>
    <w:rsid w:val="00E27D9D"/>
    <w:rsid w:val="00E6371F"/>
    <w:rsid w:val="00E64D51"/>
    <w:rsid w:val="00E70046"/>
    <w:rsid w:val="00E7223E"/>
    <w:rsid w:val="00E94554"/>
    <w:rsid w:val="00E97D09"/>
    <w:rsid w:val="00E97DB7"/>
    <w:rsid w:val="00EA2C7F"/>
    <w:rsid w:val="00EB32D2"/>
    <w:rsid w:val="00EB5C86"/>
    <w:rsid w:val="00EC48AB"/>
    <w:rsid w:val="00ED5512"/>
    <w:rsid w:val="00EF1727"/>
    <w:rsid w:val="00F047DB"/>
    <w:rsid w:val="00F11848"/>
    <w:rsid w:val="00F12AB3"/>
    <w:rsid w:val="00F14508"/>
    <w:rsid w:val="00F14CFD"/>
    <w:rsid w:val="00F217CD"/>
    <w:rsid w:val="00F26CB2"/>
    <w:rsid w:val="00F35054"/>
    <w:rsid w:val="00F530DE"/>
    <w:rsid w:val="00F63002"/>
    <w:rsid w:val="00F63FE0"/>
    <w:rsid w:val="00F72DD7"/>
    <w:rsid w:val="00F7336A"/>
    <w:rsid w:val="00F81DE3"/>
    <w:rsid w:val="00F853D2"/>
    <w:rsid w:val="00F863B3"/>
    <w:rsid w:val="00F95297"/>
    <w:rsid w:val="00F957B1"/>
    <w:rsid w:val="00FB2FDD"/>
    <w:rsid w:val="00FB5460"/>
    <w:rsid w:val="00FD3B33"/>
    <w:rsid w:val="00FD499F"/>
    <w:rsid w:val="00FD615B"/>
    <w:rsid w:val="00FE19BA"/>
    <w:rsid w:val="00FE2A21"/>
    <w:rsid w:val="00FF2808"/>
  </w:rsids>
  <m:mathPr>
    <m:mathFont m:val="Cambria Math"/>
    <m:brkBin m:val="before"/>
    <m:brkBinSub m:val="--"/>
    <m:smallFrac m:val="0"/>
    <m:dispDef/>
    <m:lMargin m:val="0"/>
    <m:rMargin m:val="0"/>
    <m:defJc m:val="centerGroup"/>
    <m:wrapIndent m:val="1440"/>
    <m:intLim m:val="subSup"/>
    <m:naryLim m:val="undOvr"/>
  </m:mathPr>
  <w:themeFontLang w:val="lv-LV"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9DB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lv-LV" w:eastAsia="lv-LV"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42E0"/>
    <w:rPr>
      <w:rFonts w:eastAsiaTheme="minorEastAsia"/>
      <w:sz w:val="24"/>
      <w:szCs w:val="24"/>
      <w:lang w:val="en-US"/>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9E5CEC"/>
    <w:pPr>
      <w:spacing w:before="240" w:after="100" w:afterAutospacing="1"/>
      <w:outlineLvl w:val="2"/>
    </w:pPr>
    <w:rPr>
      <w:b/>
      <w:bCs/>
      <w:sz w:val="27"/>
      <w:szCs w:val="27"/>
    </w:rPr>
  </w:style>
  <w:style w:type="paragraph" w:styleId="Heading4">
    <w:name w:val="heading 4"/>
    <w:basedOn w:val="Normal"/>
    <w:next w:val="Normal"/>
    <w:link w:val="Heading4Char"/>
    <w:uiPriority w:val="9"/>
    <w:unhideWhenUsed/>
    <w:qFormat/>
    <w:rsid w:val="00F047DB"/>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5CEC"/>
    <w:rPr>
      <w:rFonts w:eastAsiaTheme="minorEastAsia"/>
      <w:b/>
      <w:bCs/>
      <w:sz w:val="27"/>
      <w:szCs w:val="27"/>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paragraph" w:customStyle="1" w:styleId="ObjectiveChapter">
    <w:name w:val="Objective_Chapter"/>
    <w:basedOn w:val="NormalWeb"/>
    <w:qFormat/>
    <w:rsid w:val="00B05390"/>
    <w:pPr>
      <w:numPr>
        <w:numId w:val="10"/>
      </w:numPr>
      <w:spacing w:before="240" w:beforeAutospacing="0"/>
    </w:pPr>
    <w:rPr>
      <w:b/>
    </w:rPr>
  </w:style>
  <w:style w:type="paragraph" w:styleId="ListParagraph">
    <w:name w:val="List Paragraph"/>
    <w:basedOn w:val="Normal"/>
    <w:uiPriority w:val="34"/>
    <w:qFormat/>
    <w:rsid w:val="00A0359F"/>
    <w:pPr>
      <w:spacing w:after="200" w:line="276" w:lineRule="auto"/>
      <w:ind w:left="720"/>
      <w:contextualSpacing/>
    </w:pPr>
    <w:rPr>
      <w:rFonts w:asciiTheme="minorHAnsi" w:eastAsiaTheme="minorHAnsi" w:hAnsiTheme="minorHAnsi" w:cstheme="minorBidi"/>
      <w:sz w:val="22"/>
      <w:szCs w:val="22"/>
      <w:lang w:eastAsia="en-US"/>
    </w:rPr>
  </w:style>
  <w:style w:type="paragraph" w:styleId="Caption">
    <w:name w:val="caption"/>
    <w:basedOn w:val="Normal"/>
    <w:next w:val="Normal"/>
    <w:uiPriority w:val="35"/>
    <w:unhideWhenUsed/>
    <w:qFormat/>
    <w:rsid w:val="007C179F"/>
    <w:pPr>
      <w:spacing w:after="200"/>
    </w:pPr>
    <w:rPr>
      <w:b/>
      <w:bCs/>
      <w:sz w:val="20"/>
      <w:szCs w:val="18"/>
    </w:rPr>
  </w:style>
  <w:style w:type="paragraph" w:styleId="BalloonText">
    <w:name w:val="Balloon Text"/>
    <w:basedOn w:val="Normal"/>
    <w:link w:val="BalloonTextChar"/>
    <w:uiPriority w:val="99"/>
    <w:semiHidden/>
    <w:unhideWhenUsed/>
    <w:rsid w:val="00AE4557"/>
    <w:rPr>
      <w:rFonts w:ascii="Tahoma" w:hAnsi="Tahoma" w:cs="Tahoma"/>
      <w:sz w:val="16"/>
      <w:szCs w:val="16"/>
    </w:rPr>
  </w:style>
  <w:style w:type="character" w:customStyle="1" w:styleId="BalloonTextChar">
    <w:name w:val="Balloon Text Char"/>
    <w:basedOn w:val="DefaultParagraphFont"/>
    <w:link w:val="BalloonText"/>
    <w:uiPriority w:val="99"/>
    <w:semiHidden/>
    <w:rsid w:val="00AE4557"/>
    <w:rPr>
      <w:rFonts w:ascii="Tahoma" w:eastAsiaTheme="minorEastAsia" w:hAnsi="Tahoma" w:cs="Tahoma"/>
      <w:sz w:val="16"/>
      <w:szCs w:val="16"/>
    </w:rPr>
  </w:style>
  <w:style w:type="character" w:styleId="Hyperlink">
    <w:name w:val="Hyperlink"/>
    <w:basedOn w:val="DefaultParagraphFont"/>
    <w:uiPriority w:val="99"/>
    <w:unhideWhenUsed/>
    <w:rsid w:val="00B47FBE"/>
    <w:rPr>
      <w:color w:val="0563C1" w:themeColor="hyperlink"/>
      <w:u w:val="single"/>
    </w:rPr>
  </w:style>
  <w:style w:type="paragraph" w:styleId="Header">
    <w:name w:val="header"/>
    <w:basedOn w:val="Normal"/>
    <w:link w:val="HeaderChar"/>
    <w:uiPriority w:val="99"/>
    <w:unhideWhenUsed/>
    <w:rsid w:val="00892177"/>
    <w:pPr>
      <w:tabs>
        <w:tab w:val="center" w:pos="4680"/>
        <w:tab w:val="right" w:pos="9360"/>
      </w:tabs>
    </w:pPr>
  </w:style>
  <w:style w:type="character" w:customStyle="1" w:styleId="HeaderChar">
    <w:name w:val="Header Char"/>
    <w:basedOn w:val="DefaultParagraphFont"/>
    <w:link w:val="Header"/>
    <w:uiPriority w:val="99"/>
    <w:rsid w:val="00892177"/>
    <w:rPr>
      <w:rFonts w:eastAsiaTheme="minorEastAsia"/>
      <w:sz w:val="24"/>
      <w:szCs w:val="24"/>
      <w:lang w:val="en-US"/>
    </w:rPr>
  </w:style>
  <w:style w:type="paragraph" w:styleId="Footer">
    <w:name w:val="footer"/>
    <w:basedOn w:val="Normal"/>
    <w:link w:val="FooterChar"/>
    <w:uiPriority w:val="99"/>
    <w:unhideWhenUsed/>
    <w:rsid w:val="00892177"/>
    <w:pPr>
      <w:tabs>
        <w:tab w:val="center" w:pos="4680"/>
        <w:tab w:val="right" w:pos="9360"/>
      </w:tabs>
    </w:pPr>
  </w:style>
  <w:style w:type="character" w:customStyle="1" w:styleId="FooterChar">
    <w:name w:val="Footer Char"/>
    <w:basedOn w:val="DefaultParagraphFont"/>
    <w:link w:val="Footer"/>
    <w:uiPriority w:val="99"/>
    <w:rsid w:val="00892177"/>
    <w:rPr>
      <w:rFonts w:eastAsiaTheme="minorEastAsia"/>
      <w:sz w:val="24"/>
      <w:szCs w:val="24"/>
      <w:lang w:val="en-US"/>
    </w:rPr>
  </w:style>
  <w:style w:type="paragraph" w:styleId="Title">
    <w:name w:val="Title"/>
    <w:basedOn w:val="Normal"/>
    <w:next w:val="Normal"/>
    <w:link w:val="TitleChar"/>
    <w:uiPriority w:val="10"/>
    <w:qFormat/>
    <w:rsid w:val="001972E8"/>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TitleChar">
    <w:name w:val="Title Char"/>
    <w:basedOn w:val="DefaultParagraphFont"/>
    <w:link w:val="Title"/>
    <w:uiPriority w:val="10"/>
    <w:rsid w:val="001972E8"/>
    <w:rPr>
      <w:rFonts w:asciiTheme="majorHAnsi" w:eastAsiaTheme="majorEastAsia" w:hAnsiTheme="majorHAnsi" w:cstheme="majorBidi"/>
      <w:color w:val="323E4F" w:themeColor="text2" w:themeShade="BF"/>
      <w:spacing w:val="5"/>
      <w:kern w:val="28"/>
      <w:sz w:val="52"/>
      <w:szCs w:val="52"/>
      <w:lang w:val="en-US" w:eastAsia="en-US"/>
    </w:rPr>
  </w:style>
  <w:style w:type="table" w:styleId="TableGrid">
    <w:name w:val="Table Grid"/>
    <w:basedOn w:val="TableNormal"/>
    <w:uiPriority w:val="39"/>
    <w:rsid w:val="001972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1972E8"/>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ja-JP"/>
    </w:rPr>
  </w:style>
  <w:style w:type="paragraph" w:styleId="TOC1">
    <w:name w:val="toc 1"/>
    <w:basedOn w:val="Normal"/>
    <w:next w:val="Normal"/>
    <w:autoRedefine/>
    <w:uiPriority w:val="39"/>
    <w:unhideWhenUsed/>
    <w:rsid w:val="001972E8"/>
    <w:pPr>
      <w:spacing w:after="100"/>
    </w:pPr>
  </w:style>
  <w:style w:type="paragraph" w:styleId="TOC2">
    <w:name w:val="toc 2"/>
    <w:basedOn w:val="Normal"/>
    <w:next w:val="Normal"/>
    <w:autoRedefine/>
    <w:uiPriority w:val="39"/>
    <w:unhideWhenUsed/>
    <w:rsid w:val="001972E8"/>
    <w:pPr>
      <w:spacing w:after="100"/>
      <w:ind w:left="240"/>
    </w:pPr>
  </w:style>
  <w:style w:type="paragraph" w:styleId="TOC3">
    <w:name w:val="toc 3"/>
    <w:basedOn w:val="Normal"/>
    <w:next w:val="Normal"/>
    <w:autoRedefine/>
    <w:uiPriority w:val="39"/>
    <w:unhideWhenUsed/>
    <w:rsid w:val="001972E8"/>
    <w:pPr>
      <w:spacing w:after="100"/>
      <w:ind w:left="480"/>
    </w:pPr>
  </w:style>
  <w:style w:type="paragraph" w:styleId="Subtitle">
    <w:name w:val="Subtitle"/>
    <w:basedOn w:val="Normal"/>
    <w:next w:val="Normal"/>
    <w:link w:val="SubtitleChar"/>
    <w:uiPriority w:val="11"/>
    <w:qFormat/>
    <w:rsid w:val="008B4C91"/>
    <w:pPr>
      <w:numPr>
        <w:ilvl w:val="1"/>
      </w:numPr>
      <w:spacing w:before="240"/>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8B4C91"/>
    <w:rPr>
      <w:rFonts w:asciiTheme="majorHAnsi" w:eastAsiaTheme="majorEastAsia" w:hAnsiTheme="majorHAnsi" w:cstheme="majorBidi"/>
      <w:i/>
      <w:iCs/>
      <w:color w:val="4472C4" w:themeColor="accent1"/>
      <w:spacing w:val="15"/>
      <w:sz w:val="24"/>
      <w:szCs w:val="24"/>
      <w:lang w:val="en-US"/>
    </w:rPr>
  </w:style>
  <w:style w:type="paragraph" w:customStyle="1" w:styleId="RequestParagraph">
    <w:name w:val="Request Paragraph"/>
    <w:basedOn w:val="Normal"/>
    <w:qFormat/>
    <w:rsid w:val="009F45D7"/>
    <w:pPr>
      <w:autoSpaceDE w:val="0"/>
      <w:autoSpaceDN w:val="0"/>
      <w:adjustRightInd w:val="0"/>
      <w:spacing w:line="288" w:lineRule="auto"/>
      <w:ind w:left="567"/>
    </w:pPr>
    <w:rPr>
      <w:rFonts w:ascii="Courier New" w:eastAsia="Times New Roman" w:hAnsi="Courier New" w:cs="Courier New"/>
      <w:b/>
      <w:color w:val="2034F0"/>
      <w:sz w:val="16"/>
    </w:rPr>
  </w:style>
  <w:style w:type="paragraph" w:customStyle="1" w:styleId="Style1">
    <w:name w:val="Style1"/>
    <w:basedOn w:val="RequestParagraph"/>
    <w:rsid w:val="002668C3"/>
  </w:style>
  <w:style w:type="character" w:customStyle="1" w:styleId="RequestCharacter">
    <w:name w:val="Request Character"/>
    <w:basedOn w:val="DefaultParagraphFont"/>
    <w:uiPriority w:val="1"/>
    <w:qFormat/>
    <w:rsid w:val="009F45D7"/>
    <w:rPr>
      <w:rFonts w:ascii="Courier New" w:hAnsi="Courier New"/>
      <w:b/>
      <w:color w:val="2034F0"/>
      <w:sz w:val="16"/>
    </w:rPr>
  </w:style>
  <w:style w:type="paragraph" w:styleId="NoSpacing">
    <w:name w:val="No Spacing"/>
    <w:uiPriority w:val="1"/>
    <w:qFormat/>
    <w:rsid w:val="00891C84"/>
    <w:rPr>
      <w:rFonts w:eastAsiaTheme="minorEastAsia"/>
      <w:sz w:val="24"/>
      <w:szCs w:val="24"/>
      <w:lang w:val="en-US"/>
    </w:rPr>
  </w:style>
  <w:style w:type="character" w:customStyle="1" w:styleId="Heading4Char">
    <w:name w:val="Heading 4 Char"/>
    <w:basedOn w:val="DefaultParagraphFont"/>
    <w:link w:val="Heading4"/>
    <w:uiPriority w:val="9"/>
    <w:rsid w:val="00F047DB"/>
    <w:rPr>
      <w:rFonts w:asciiTheme="majorHAnsi" w:eastAsiaTheme="majorEastAsia" w:hAnsiTheme="majorHAnsi" w:cstheme="majorBidi"/>
      <w:b/>
      <w:bCs/>
      <w:i/>
      <w:iCs/>
      <w:color w:val="4472C4" w:themeColor="accent1"/>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lv-LV" w:eastAsia="lv-LV"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42E0"/>
    <w:rPr>
      <w:rFonts w:eastAsiaTheme="minorEastAsia"/>
      <w:sz w:val="24"/>
      <w:szCs w:val="24"/>
      <w:lang w:val="en-US"/>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9E5CEC"/>
    <w:pPr>
      <w:spacing w:before="240" w:after="100" w:afterAutospacing="1"/>
      <w:outlineLvl w:val="2"/>
    </w:pPr>
    <w:rPr>
      <w:b/>
      <w:bCs/>
      <w:sz w:val="27"/>
      <w:szCs w:val="27"/>
    </w:rPr>
  </w:style>
  <w:style w:type="paragraph" w:styleId="Heading4">
    <w:name w:val="heading 4"/>
    <w:basedOn w:val="Normal"/>
    <w:next w:val="Normal"/>
    <w:link w:val="Heading4Char"/>
    <w:uiPriority w:val="9"/>
    <w:unhideWhenUsed/>
    <w:qFormat/>
    <w:rsid w:val="00F047DB"/>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5CEC"/>
    <w:rPr>
      <w:rFonts w:eastAsiaTheme="minorEastAsia"/>
      <w:b/>
      <w:bCs/>
      <w:sz w:val="27"/>
      <w:szCs w:val="27"/>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paragraph" w:customStyle="1" w:styleId="ObjectiveChapter">
    <w:name w:val="Objective_Chapter"/>
    <w:basedOn w:val="NormalWeb"/>
    <w:qFormat/>
    <w:rsid w:val="00B05390"/>
    <w:pPr>
      <w:numPr>
        <w:numId w:val="10"/>
      </w:numPr>
      <w:spacing w:before="240" w:beforeAutospacing="0"/>
    </w:pPr>
    <w:rPr>
      <w:b/>
    </w:rPr>
  </w:style>
  <w:style w:type="paragraph" w:styleId="ListParagraph">
    <w:name w:val="List Paragraph"/>
    <w:basedOn w:val="Normal"/>
    <w:uiPriority w:val="34"/>
    <w:qFormat/>
    <w:rsid w:val="00A0359F"/>
    <w:pPr>
      <w:spacing w:after="200" w:line="276" w:lineRule="auto"/>
      <w:ind w:left="720"/>
      <w:contextualSpacing/>
    </w:pPr>
    <w:rPr>
      <w:rFonts w:asciiTheme="minorHAnsi" w:eastAsiaTheme="minorHAnsi" w:hAnsiTheme="minorHAnsi" w:cstheme="minorBidi"/>
      <w:sz w:val="22"/>
      <w:szCs w:val="22"/>
      <w:lang w:eastAsia="en-US"/>
    </w:rPr>
  </w:style>
  <w:style w:type="paragraph" w:styleId="Caption">
    <w:name w:val="caption"/>
    <w:basedOn w:val="Normal"/>
    <w:next w:val="Normal"/>
    <w:uiPriority w:val="35"/>
    <w:unhideWhenUsed/>
    <w:qFormat/>
    <w:rsid w:val="007C179F"/>
    <w:pPr>
      <w:spacing w:after="200"/>
    </w:pPr>
    <w:rPr>
      <w:b/>
      <w:bCs/>
      <w:sz w:val="20"/>
      <w:szCs w:val="18"/>
    </w:rPr>
  </w:style>
  <w:style w:type="paragraph" w:styleId="BalloonText">
    <w:name w:val="Balloon Text"/>
    <w:basedOn w:val="Normal"/>
    <w:link w:val="BalloonTextChar"/>
    <w:uiPriority w:val="99"/>
    <w:semiHidden/>
    <w:unhideWhenUsed/>
    <w:rsid w:val="00AE4557"/>
    <w:rPr>
      <w:rFonts w:ascii="Tahoma" w:hAnsi="Tahoma" w:cs="Tahoma"/>
      <w:sz w:val="16"/>
      <w:szCs w:val="16"/>
    </w:rPr>
  </w:style>
  <w:style w:type="character" w:customStyle="1" w:styleId="BalloonTextChar">
    <w:name w:val="Balloon Text Char"/>
    <w:basedOn w:val="DefaultParagraphFont"/>
    <w:link w:val="BalloonText"/>
    <w:uiPriority w:val="99"/>
    <w:semiHidden/>
    <w:rsid w:val="00AE4557"/>
    <w:rPr>
      <w:rFonts w:ascii="Tahoma" w:eastAsiaTheme="minorEastAsia" w:hAnsi="Tahoma" w:cs="Tahoma"/>
      <w:sz w:val="16"/>
      <w:szCs w:val="16"/>
    </w:rPr>
  </w:style>
  <w:style w:type="character" w:styleId="Hyperlink">
    <w:name w:val="Hyperlink"/>
    <w:basedOn w:val="DefaultParagraphFont"/>
    <w:uiPriority w:val="99"/>
    <w:unhideWhenUsed/>
    <w:rsid w:val="00B47FBE"/>
    <w:rPr>
      <w:color w:val="0563C1" w:themeColor="hyperlink"/>
      <w:u w:val="single"/>
    </w:rPr>
  </w:style>
  <w:style w:type="paragraph" w:styleId="Header">
    <w:name w:val="header"/>
    <w:basedOn w:val="Normal"/>
    <w:link w:val="HeaderChar"/>
    <w:uiPriority w:val="99"/>
    <w:unhideWhenUsed/>
    <w:rsid w:val="00892177"/>
    <w:pPr>
      <w:tabs>
        <w:tab w:val="center" w:pos="4680"/>
        <w:tab w:val="right" w:pos="9360"/>
      </w:tabs>
    </w:pPr>
  </w:style>
  <w:style w:type="character" w:customStyle="1" w:styleId="HeaderChar">
    <w:name w:val="Header Char"/>
    <w:basedOn w:val="DefaultParagraphFont"/>
    <w:link w:val="Header"/>
    <w:uiPriority w:val="99"/>
    <w:rsid w:val="00892177"/>
    <w:rPr>
      <w:rFonts w:eastAsiaTheme="minorEastAsia"/>
      <w:sz w:val="24"/>
      <w:szCs w:val="24"/>
      <w:lang w:val="en-US"/>
    </w:rPr>
  </w:style>
  <w:style w:type="paragraph" w:styleId="Footer">
    <w:name w:val="footer"/>
    <w:basedOn w:val="Normal"/>
    <w:link w:val="FooterChar"/>
    <w:uiPriority w:val="99"/>
    <w:unhideWhenUsed/>
    <w:rsid w:val="00892177"/>
    <w:pPr>
      <w:tabs>
        <w:tab w:val="center" w:pos="4680"/>
        <w:tab w:val="right" w:pos="9360"/>
      </w:tabs>
    </w:pPr>
  </w:style>
  <w:style w:type="character" w:customStyle="1" w:styleId="FooterChar">
    <w:name w:val="Footer Char"/>
    <w:basedOn w:val="DefaultParagraphFont"/>
    <w:link w:val="Footer"/>
    <w:uiPriority w:val="99"/>
    <w:rsid w:val="00892177"/>
    <w:rPr>
      <w:rFonts w:eastAsiaTheme="minorEastAsia"/>
      <w:sz w:val="24"/>
      <w:szCs w:val="24"/>
      <w:lang w:val="en-US"/>
    </w:rPr>
  </w:style>
  <w:style w:type="paragraph" w:styleId="Title">
    <w:name w:val="Title"/>
    <w:basedOn w:val="Normal"/>
    <w:next w:val="Normal"/>
    <w:link w:val="TitleChar"/>
    <w:uiPriority w:val="10"/>
    <w:qFormat/>
    <w:rsid w:val="001972E8"/>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TitleChar">
    <w:name w:val="Title Char"/>
    <w:basedOn w:val="DefaultParagraphFont"/>
    <w:link w:val="Title"/>
    <w:uiPriority w:val="10"/>
    <w:rsid w:val="001972E8"/>
    <w:rPr>
      <w:rFonts w:asciiTheme="majorHAnsi" w:eastAsiaTheme="majorEastAsia" w:hAnsiTheme="majorHAnsi" w:cstheme="majorBidi"/>
      <w:color w:val="323E4F" w:themeColor="text2" w:themeShade="BF"/>
      <w:spacing w:val="5"/>
      <w:kern w:val="28"/>
      <w:sz w:val="52"/>
      <w:szCs w:val="52"/>
      <w:lang w:val="en-US" w:eastAsia="en-US"/>
    </w:rPr>
  </w:style>
  <w:style w:type="table" w:styleId="TableGrid">
    <w:name w:val="Table Grid"/>
    <w:basedOn w:val="TableNormal"/>
    <w:uiPriority w:val="39"/>
    <w:rsid w:val="001972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1972E8"/>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ja-JP"/>
    </w:rPr>
  </w:style>
  <w:style w:type="paragraph" w:styleId="TOC1">
    <w:name w:val="toc 1"/>
    <w:basedOn w:val="Normal"/>
    <w:next w:val="Normal"/>
    <w:autoRedefine/>
    <w:uiPriority w:val="39"/>
    <w:unhideWhenUsed/>
    <w:rsid w:val="001972E8"/>
    <w:pPr>
      <w:spacing w:after="100"/>
    </w:pPr>
  </w:style>
  <w:style w:type="paragraph" w:styleId="TOC2">
    <w:name w:val="toc 2"/>
    <w:basedOn w:val="Normal"/>
    <w:next w:val="Normal"/>
    <w:autoRedefine/>
    <w:uiPriority w:val="39"/>
    <w:unhideWhenUsed/>
    <w:rsid w:val="001972E8"/>
    <w:pPr>
      <w:spacing w:after="100"/>
      <w:ind w:left="240"/>
    </w:pPr>
  </w:style>
  <w:style w:type="paragraph" w:styleId="TOC3">
    <w:name w:val="toc 3"/>
    <w:basedOn w:val="Normal"/>
    <w:next w:val="Normal"/>
    <w:autoRedefine/>
    <w:uiPriority w:val="39"/>
    <w:unhideWhenUsed/>
    <w:rsid w:val="001972E8"/>
    <w:pPr>
      <w:spacing w:after="100"/>
      <w:ind w:left="480"/>
    </w:pPr>
  </w:style>
  <w:style w:type="paragraph" w:styleId="Subtitle">
    <w:name w:val="Subtitle"/>
    <w:basedOn w:val="Normal"/>
    <w:next w:val="Normal"/>
    <w:link w:val="SubtitleChar"/>
    <w:uiPriority w:val="11"/>
    <w:qFormat/>
    <w:rsid w:val="008B4C91"/>
    <w:pPr>
      <w:numPr>
        <w:ilvl w:val="1"/>
      </w:numPr>
      <w:spacing w:before="240"/>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8B4C91"/>
    <w:rPr>
      <w:rFonts w:asciiTheme="majorHAnsi" w:eastAsiaTheme="majorEastAsia" w:hAnsiTheme="majorHAnsi" w:cstheme="majorBidi"/>
      <w:i/>
      <w:iCs/>
      <w:color w:val="4472C4" w:themeColor="accent1"/>
      <w:spacing w:val="15"/>
      <w:sz w:val="24"/>
      <w:szCs w:val="24"/>
      <w:lang w:val="en-US"/>
    </w:rPr>
  </w:style>
  <w:style w:type="paragraph" w:customStyle="1" w:styleId="RequestParagraph">
    <w:name w:val="Request Paragraph"/>
    <w:basedOn w:val="Normal"/>
    <w:qFormat/>
    <w:rsid w:val="009F45D7"/>
    <w:pPr>
      <w:autoSpaceDE w:val="0"/>
      <w:autoSpaceDN w:val="0"/>
      <w:adjustRightInd w:val="0"/>
      <w:spacing w:line="288" w:lineRule="auto"/>
      <w:ind w:left="567"/>
    </w:pPr>
    <w:rPr>
      <w:rFonts w:ascii="Courier New" w:eastAsia="Times New Roman" w:hAnsi="Courier New" w:cs="Courier New"/>
      <w:b/>
      <w:color w:val="2034F0"/>
      <w:sz w:val="16"/>
    </w:rPr>
  </w:style>
  <w:style w:type="paragraph" w:customStyle="1" w:styleId="Style1">
    <w:name w:val="Style1"/>
    <w:basedOn w:val="RequestParagraph"/>
    <w:rsid w:val="002668C3"/>
  </w:style>
  <w:style w:type="character" w:customStyle="1" w:styleId="RequestCharacter">
    <w:name w:val="Request Character"/>
    <w:basedOn w:val="DefaultParagraphFont"/>
    <w:uiPriority w:val="1"/>
    <w:qFormat/>
    <w:rsid w:val="009F45D7"/>
    <w:rPr>
      <w:rFonts w:ascii="Courier New" w:hAnsi="Courier New"/>
      <w:b/>
      <w:color w:val="2034F0"/>
      <w:sz w:val="16"/>
    </w:rPr>
  </w:style>
  <w:style w:type="paragraph" w:styleId="NoSpacing">
    <w:name w:val="No Spacing"/>
    <w:uiPriority w:val="1"/>
    <w:qFormat/>
    <w:rsid w:val="00891C84"/>
    <w:rPr>
      <w:rFonts w:eastAsiaTheme="minorEastAsia"/>
      <w:sz w:val="24"/>
      <w:szCs w:val="24"/>
      <w:lang w:val="en-US"/>
    </w:rPr>
  </w:style>
  <w:style w:type="character" w:customStyle="1" w:styleId="Heading4Char">
    <w:name w:val="Heading 4 Char"/>
    <w:basedOn w:val="DefaultParagraphFont"/>
    <w:link w:val="Heading4"/>
    <w:uiPriority w:val="9"/>
    <w:rsid w:val="00F047DB"/>
    <w:rPr>
      <w:rFonts w:asciiTheme="majorHAnsi" w:eastAsiaTheme="majorEastAsia" w:hAnsiTheme="majorHAnsi" w:cstheme="majorBidi"/>
      <w:b/>
      <w:bCs/>
      <w:i/>
      <w:iCs/>
      <w:color w:val="4472C4" w:themeColor="accen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6805">
      <w:bodyDiv w:val="1"/>
      <w:marLeft w:val="0"/>
      <w:marRight w:val="0"/>
      <w:marTop w:val="0"/>
      <w:marBottom w:val="0"/>
      <w:divBdr>
        <w:top w:val="none" w:sz="0" w:space="0" w:color="auto"/>
        <w:left w:val="none" w:sz="0" w:space="0" w:color="auto"/>
        <w:bottom w:val="none" w:sz="0" w:space="0" w:color="auto"/>
        <w:right w:val="none" w:sz="0" w:space="0" w:color="auto"/>
      </w:divBdr>
    </w:div>
    <w:div w:id="983239673">
      <w:bodyDiv w:val="1"/>
      <w:marLeft w:val="0"/>
      <w:marRight w:val="0"/>
      <w:marTop w:val="0"/>
      <w:marBottom w:val="0"/>
      <w:divBdr>
        <w:top w:val="none" w:sz="0" w:space="0" w:color="auto"/>
        <w:left w:val="none" w:sz="0" w:space="0" w:color="auto"/>
        <w:bottom w:val="none" w:sz="0" w:space="0" w:color="auto"/>
        <w:right w:val="none" w:sz="0" w:space="0" w:color="auto"/>
      </w:divBdr>
    </w:div>
    <w:div w:id="1443912076">
      <w:bodyDiv w:val="1"/>
      <w:marLeft w:val="0"/>
      <w:marRight w:val="0"/>
      <w:marTop w:val="0"/>
      <w:marBottom w:val="0"/>
      <w:divBdr>
        <w:top w:val="none" w:sz="0" w:space="0" w:color="auto"/>
        <w:left w:val="none" w:sz="0" w:space="0" w:color="auto"/>
        <w:bottom w:val="none" w:sz="0" w:space="0" w:color="auto"/>
        <w:right w:val="none" w:sz="0" w:space="0" w:color="auto"/>
      </w:divBdr>
    </w:div>
    <w:div w:id="1837768343">
      <w:bodyDiv w:val="1"/>
      <w:marLeft w:val="0"/>
      <w:marRight w:val="0"/>
      <w:marTop w:val="0"/>
      <w:marBottom w:val="0"/>
      <w:divBdr>
        <w:top w:val="none" w:sz="0" w:space="0" w:color="auto"/>
        <w:left w:val="none" w:sz="0" w:space="0" w:color="auto"/>
        <w:bottom w:val="none" w:sz="0" w:space="0" w:color="auto"/>
        <w:right w:val="none" w:sz="0" w:space="0" w:color="auto"/>
      </w:divBdr>
    </w:div>
    <w:div w:id="1972638173">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oleObject" Target="embeddings/oleObject2.bin"/><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image" Target="media/image19.emf"/><Relationship Id="rId37" Type="http://schemas.openxmlformats.org/officeDocument/2006/relationships/oleObject" Target="embeddings/oleObject7.bin"/><Relationship Id="rId40" Type="http://schemas.openxmlformats.org/officeDocument/2006/relationships/image" Target="media/image24.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www.oreilly.com/library/view/html5-canvas/9781449308032/ch06.html" TargetMode="External"/><Relationship Id="rId23" Type="http://schemas.openxmlformats.org/officeDocument/2006/relationships/image" Target="media/image14.emf"/><Relationship Id="rId28" Type="http://schemas.openxmlformats.org/officeDocument/2006/relationships/oleObject" Target="embeddings/oleObject3.bin"/><Relationship Id="rId36" Type="http://schemas.openxmlformats.org/officeDocument/2006/relationships/image" Target="media/image21.emf"/><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oleObject" Target="embeddings/oleObject4.bin"/><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oleObject" Target="embeddings/oleObject6.bin"/><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oleObject" Target="embeddings/oleObject5.bin"/><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F2CD80-886C-4611-93AD-DF2EF16C9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13325</TotalTime>
  <Pages>23</Pages>
  <Words>3705</Words>
  <Characters>21120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TFlow Web application</vt:lpstr>
    </vt:vector>
  </TitlesOfParts>
  <Company>REEDL Tech</Company>
  <LinksUpToDate>false</LinksUpToDate>
  <CharactersWithSpaces>24776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TFlow Web application</dc:title>
  <dc:creator>Andrejs Vasiljevs</dc:creator>
  <cp:keywords>TFlow Web JS</cp:keywords>
  <cp:lastModifiedBy>SolitBase</cp:lastModifiedBy>
  <cp:revision>80</cp:revision>
  <dcterms:created xsi:type="dcterms:W3CDTF">2025-04-02T08:33:00Z</dcterms:created>
  <dcterms:modified xsi:type="dcterms:W3CDTF">2025-05-25T10:03:00Z</dcterms:modified>
  <cp:category>Specification</cp:category>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EDL_DocName">
    <vt:lpwstr>TFLOW-WEB-APP</vt:lpwstr>
  </property>
  <property fmtid="{D5CDD505-2E9C-101B-9397-08002B2CF9AE}" pid="3" name="REEDL_LastEditDate">
    <vt:filetime>2025-05-24T21:00:00Z</vt:filetime>
  </property>
  <property fmtid="{D5CDD505-2E9C-101B-9397-08002B2CF9AE}" pid="4" name="REEDL_Version">
    <vt:lpwstr>2.1</vt:lpwstr>
  </property>
</Properties>
</file>